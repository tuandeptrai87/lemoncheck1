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89"/>
        <w:gridCol w:w="4389"/>
      </w:tblGrid>
      <w:tr w:rsidR="00483A23" w:rsidRPr="00483A23" w14:paraId="2978AB46" w14:textId="77777777" w:rsidTr="00AF5622">
        <w:trPr>
          <w:trHeight w:val="113"/>
        </w:trPr>
        <w:tc>
          <w:tcPr>
            <w:tcW w:w="8778" w:type="dxa"/>
            <w:gridSpan w:val="2"/>
          </w:tcPr>
          <w:p w14:paraId="002F1657" w14:textId="089B8116" w:rsidR="005C03ED" w:rsidRPr="00483A23" w:rsidRDefault="005C03ED" w:rsidP="00006BAC">
            <w:pPr>
              <w:pStyle w:val="content"/>
              <w:rPr>
                <w:lang w:val="pt-BR"/>
              </w:rPr>
              <w:pPrChange w:id="2" w:author="bui" w:date="2025-05-18T18:25:00Z">
                <w:pPr>
                  <w:spacing w:line="276" w:lineRule="auto"/>
                  <w:jc w:val="center"/>
                </w:pPr>
              </w:pPrChange>
            </w:pPr>
          </w:p>
        </w:tc>
      </w:tr>
      <w:tr w:rsidR="00483A23" w:rsidRPr="00483A23" w14:paraId="4F332C2C" w14:textId="77777777" w:rsidTr="005C03ED">
        <w:trPr>
          <w:trHeight w:val="794"/>
        </w:trPr>
        <w:tc>
          <w:tcPr>
            <w:tcW w:w="8778" w:type="dxa"/>
            <w:gridSpan w:val="2"/>
          </w:tcPr>
          <w:p w14:paraId="41E7CD76" w14:textId="77777777" w:rsidR="00FA5F48" w:rsidRPr="00483A23" w:rsidRDefault="00FA5F48" w:rsidP="006878E1">
            <w:pPr>
              <w:spacing w:line="276" w:lineRule="auto"/>
              <w:jc w:val="center"/>
              <w:rPr>
                <w:rFonts w:ascii="Times New Roman" w:hAnsi="Times New Roman" w:cs="Times New Roman"/>
                <w:color w:val="000000" w:themeColor="text1"/>
                <w:sz w:val="26"/>
                <w:szCs w:val="26"/>
                <w:lang w:val="pt-BR"/>
              </w:rPr>
            </w:pPr>
            <w:r w:rsidRPr="00483A23">
              <w:rPr>
                <w:rFonts w:ascii="Times New Roman" w:hAnsi="Times New Roman" w:cs="Times New Roman"/>
                <w:color w:val="000000" w:themeColor="text1"/>
                <w:sz w:val="26"/>
                <w:szCs w:val="26"/>
                <w:lang w:val="pt-BR"/>
              </w:rPr>
              <w:t>ĐẠI HỌC THÁI NGUYÊN</w:t>
            </w:r>
          </w:p>
          <w:p w14:paraId="74C1F078" w14:textId="77777777" w:rsidR="00FA5F48" w:rsidRPr="00483A23" w:rsidRDefault="006C27FA" w:rsidP="006878E1">
            <w:pPr>
              <w:spacing w:line="276" w:lineRule="auto"/>
              <w:jc w:val="center"/>
              <w:rPr>
                <w:rFonts w:ascii="Times New Roman" w:hAnsi="Times New Roman" w:cs="Times New Roman"/>
                <w:color w:val="000000" w:themeColor="text1"/>
                <w:sz w:val="26"/>
                <w:szCs w:val="26"/>
                <w:lang w:val="pt-BR"/>
              </w:rPr>
            </w:pPr>
            <w:r w:rsidRPr="00483A23">
              <w:rPr>
                <w:b/>
                <w:noProof/>
                <w:color w:val="000000" w:themeColor="text1"/>
                <w:sz w:val="28"/>
                <w:szCs w:val="28"/>
                <w:lang w:val="en-GB" w:eastAsia="ja-JP"/>
              </w:rPr>
              <mc:AlternateContent>
                <mc:Choice Requires="wps">
                  <w:drawing>
                    <wp:anchor distT="4294967295" distB="4294967295" distL="114300" distR="114300" simplePos="0" relativeHeight="251676672" behindDoc="0" locked="0" layoutInCell="1" allowOverlap="1" wp14:anchorId="493D92E6" wp14:editId="5A396522">
                      <wp:simplePos x="0" y="0"/>
                      <wp:positionH relativeFrom="margin">
                        <wp:align>center</wp:align>
                      </wp:positionH>
                      <wp:positionV relativeFrom="paragraph">
                        <wp:posOffset>247469</wp:posOffset>
                      </wp:positionV>
                      <wp:extent cx="2879725" cy="0"/>
                      <wp:effectExtent l="0" t="0" r="34925" b="19050"/>
                      <wp:wrapNone/>
                      <wp:docPr id="6"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797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4122ED13" id="AutoShape 158" o:spid="_x0000_s1026" type="#_x0000_t32" style="position:absolute;margin-left:0;margin-top:19.5pt;width:226.75pt;height:0;flip:y;z-index:25167667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">
                      <w10:wrap anchorx="margin"/>
                    </v:shape>
                  </w:pict>
                </mc:Fallback>
              </mc:AlternateContent>
            </w:r>
            <w:r w:rsidR="00FA5F48" w:rsidRPr="00483A23">
              <w:rPr>
                <w:rFonts w:ascii="Times New Roman" w:hAnsi="Times New Roman" w:cs="Times New Roman"/>
                <w:b/>
                <w:color w:val="000000" w:themeColor="text1"/>
                <w:sz w:val="26"/>
                <w:szCs w:val="26"/>
                <w:lang w:val="vi-VN"/>
              </w:rPr>
              <w:t>TRƯỜNG ĐẠI HỌC CÔNG NGHỆ THÔNG TIN VÀ TRUYỀN THÔNG</w:t>
            </w:r>
          </w:p>
        </w:tc>
      </w:tr>
      <w:tr w:rsidR="00483A23" w:rsidRPr="00483A23" w14:paraId="1CEB9D80" w14:textId="77777777" w:rsidTr="005C03ED">
        <w:trPr>
          <w:trHeight w:val="567"/>
        </w:trPr>
        <w:tc>
          <w:tcPr>
            <w:tcW w:w="8778" w:type="dxa"/>
            <w:gridSpan w:val="2"/>
          </w:tcPr>
          <w:p w14:paraId="79326222" w14:textId="77777777" w:rsidR="007C190C" w:rsidRPr="00483A23" w:rsidRDefault="007C190C" w:rsidP="006878E1">
            <w:pPr>
              <w:spacing w:line="276" w:lineRule="auto"/>
              <w:jc w:val="center"/>
              <w:rPr>
                <w:rFonts w:ascii="Times New Roman" w:hAnsi="Times New Roman" w:cs="Times New Roman"/>
                <w:color w:val="000000" w:themeColor="text1"/>
                <w:sz w:val="10"/>
                <w:szCs w:val="26"/>
                <w:lang w:val="pt-BR"/>
              </w:rPr>
            </w:pPr>
          </w:p>
        </w:tc>
      </w:tr>
      <w:tr w:rsidR="00483A23" w:rsidRPr="00483A23" w14:paraId="3A647059" w14:textId="77777777" w:rsidTr="005C03ED">
        <w:trPr>
          <w:trHeight w:val="2268"/>
        </w:trPr>
        <w:tc>
          <w:tcPr>
            <w:tcW w:w="8778" w:type="dxa"/>
            <w:gridSpan w:val="2"/>
          </w:tcPr>
          <w:p w14:paraId="1B19732E" w14:textId="2D57613B" w:rsidR="00A77A61" w:rsidRPr="00483A23" w:rsidRDefault="00A77A61" w:rsidP="006878E1">
            <w:pPr>
              <w:spacing w:line="276" w:lineRule="auto"/>
              <w:jc w:val="center"/>
              <w:rPr>
                <w:rFonts w:ascii="Times New Roman" w:hAnsi="Times New Roman" w:cs="Times New Roman"/>
                <w:color w:val="000000" w:themeColor="text1"/>
                <w:sz w:val="10"/>
                <w:szCs w:val="26"/>
                <w:lang w:val="pt-BR"/>
              </w:rPr>
            </w:pPr>
            <w:r w:rsidRPr="00483A23">
              <w:rPr>
                <w:rFonts w:ascii="Times New Roman" w:hAnsi="Times New Roman" w:cs="Times New Roman"/>
                <w:noProof/>
                <w:color w:val="000000" w:themeColor="text1"/>
                <w:sz w:val="10"/>
                <w:szCs w:val="26"/>
                <w:lang w:val="en-GB" w:eastAsia="ja-JP"/>
              </w:rPr>
              <w:drawing>
                <wp:inline distT="0" distB="0" distL="0" distR="0" wp14:anchorId="66E9B28D" wp14:editId="2E73A5F6">
                  <wp:extent cx="1440000" cy="1440000"/>
                  <wp:effectExtent l="0" t="0" r="8255" b="8255"/>
                  <wp:docPr id="13" name="Picture 13" descr="D:\DATA\Picture\1, LOGO\TNU-CNT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Picture\1, LOGO\TNU-CNTT_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483A23" w:rsidRPr="00483A23" w14:paraId="64DE59B1" w14:textId="77777777" w:rsidTr="005C03ED">
        <w:trPr>
          <w:trHeight w:val="567"/>
        </w:trPr>
        <w:tc>
          <w:tcPr>
            <w:tcW w:w="8778" w:type="dxa"/>
            <w:gridSpan w:val="2"/>
          </w:tcPr>
          <w:p w14:paraId="3A36D6E1" w14:textId="77777777" w:rsidR="003814E8" w:rsidRPr="00483A23" w:rsidRDefault="003814E8" w:rsidP="006878E1">
            <w:pPr>
              <w:spacing w:line="276" w:lineRule="auto"/>
              <w:jc w:val="center"/>
              <w:rPr>
                <w:rFonts w:ascii="Times New Roman" w:hAnsi="Times New Roman" w:cs="Times New Roman"/>
                <w:color w:val="000000" w:themeColor="text1"/>
                <w:sz w:val="20"/>
                <w:szCs w:val="44"/>
                <w:lang w:val="pt-BR"/>
              </w:rPr>
            </w:pPr>
          </w:p>
        </w:tc>
      </w:tr>
      <w:tr w:rsidR="00483A23" w:rsidRPr="00483A23" w14:paraId="40EAB4DD" w14:textId="77777777" w:rsidTr="005C03ED">
        <w:trPr>
          <w:trHeight w:val="1417"/>
        </w:trPr>
        <w:tc>
          <w:tcPr>
            <w:tcW w:w="8778" w:type="dxa"/>
            <w:gridSpan w:val="2"/>
            <w:vAlign w:val="center"/>
          </w:tcPr>
          <w:p w14:paraId="13AF2352" w14:textId="267DEFED" w:rsidR="00FA5F48" w:rsidRPr="00483A23" w:rsidRDefault="00923EF5" w:rsidP="005C03ED">
            <w:pPr>
              <w:spacing w:line="276" w:lineRule="auto"/>
              <w:jc w:val="center"/>
              <w:rPr>
                <w:rFonts w:ascii="Times New Roman" w:hAnsi="Times New Roman" w:cs="Times New Roman"/>
                <w:b/>
                <w:color w:val="000000" w:themeColor="text1"/>
                <w:sz w:val="52"/>
                <w:szCs w:val="48"/>
              </w:rPr>
            </w:pPr>
            <w:r w:rsidRPr="00483A23">
              <w:rPr>
                <w:rFonts w:ascii="Times New Roman" w:hAnsi="Times New Roman" w:cs="Times New Roman"/>
                <w:b/>
                <w:color w:val="000000" w:themeColor="text1"/>
                <w:sz w:val="52"/>
                <w:szCs w:val="48"/>
              </w:rPr>
              <w:t>BÁO CÁO</w:t>
            </w:r>
            <w:r w:rsidR="005C03ED" w:rsidRPr="00483A23">
              <w:rPr>
                <w:rFonts w:ascii="Times New Roman" w:hAnsi="Times New Roman" w:cs="Times New Roman"/>
                <w:b/>
                <w:color w:val="000000" w:themeColor="text1"/>
                <w:sz w:val="52"/>
                <w:szCs w:val="48"/>
              </w:rPr>
              <w:t xml:space="preserve"> </w:t>
            </w:r>
            <w:r w:rsidRPr="00483A23">
              <w:rPr>
                <w:rFonts w:ascii="Times New Roman" w:hAnsi="Times New Roman" w:cs="Times New Roman"/>
                <w:b/>
                <w:color w:val="000000" w:themeColor="text1"/>
                <w:sz w:val="52"/>
                <w:szCs w:val="48"/>
              </w:rPr>
              <w:t>CHUYÊN ĐỀ</w:t>
            </w:r>
            <w:r w:rsidR="00483A23" w:rsidRPr="00483A23">
              <w:rPr>
                <w:rFonts w:ascii="Times New Roman" w:hAnsi="Times New Roman" w:cs="Times New Roman"/>
                <w:b/>
                <w:color w:val="000000" w:themeColor="text1"/>
                <w:sz w:val="52"/>
                <w:szCs w:val="48"/>
              </w:rPr>
              <w:t xml:space="preserve"> </w:t>
            </w:r>
            <w:r w:rsidR="00483A23" w:rsidRPr="00483A23">
              <w:rPr>
                <w:rFonts w:ascii="Times New Roman" w:hAnsi="Times New Roman" w:cs="Times New Roman"/>
                <w:b/>
                <w:color w:val="000000" w:themeColor="text1"/>
                <w:sz w:val="52"/>
                <w:szCs w:val="48"/>
                <w:lang w:val="vi-VN"/>
              </w:rPr>
              <w:t>2</w:t>
            </w:r>
          </w:p>
        </w:tc>
      </w:tr>
      <w:tr w:rsidR="00483A23" w:rsidRPr="00483A23" w14:paraId="5A219963" w14:textId="77777777" w:rsidTr="005C03ED">
        <w:trPr>
          <w:trHeight w:val="567"/>
        </w:trPr>
        <w:tc>
          <w:tcPr>
            <w:tcW w:w="8778" w:type="dxa"/>
            <w:gridSpan w:val="2"/>
          </w:tcPr>
          <w:p w14:paraId="07296558" w14:textId="07455CD8" w:rsidR="005C03ED" w:rsidRPr="00483A23" w:rsidRDefault="005C03ED" w:rsidP="00191D4D">
            <w:pPr>
              <w:spacing w:line="276" w:lineRule="auto"/>
              <w:jc w:val="center"/>
              <w:rPr>
                <w:rFonts w:ascii="Times New Roman" w:hAnsi="Times New Roman" w:cs="Times New Roman"/>
                <w:color w:val="000000" w:themeColor="text1"/>
                <w:sz w:val="26"/>
                <w:szCs w:val="26"/>
                <w:lang w:val="pt-BR"/>
              </w:rPr>
            </w:pPr>
          </w:p>
        </w:tc>
      </w:tr>
      <w:tr w:rsidR="00483A23" w:rsidRPr="00483A23" w14:paraId="652FE41F" w14:textId="77777777" w:rsidTr="005C03ED">
        <w:trPr>
          <w:trHeight w:val="454"/>
        </w:trPr>
        <w:tc>
          <w:tcPr>
            <w:tcW w:w="8778" w:type="dxa"/>
            <w:gridSpan w:val="2"/>
          </w:tcPr>
          <w:p w14:paraId="6070DF35" w14:textId="77777777" w:rsidR="00274D7D" w:rsidRPr="00483A23" w:rsidRDefault="00D65898" w:rsidP="0093514B">
            <w:pPr>
              <w:spacing w:line="276" w:lineRule="auto"/>
              <w:ind w:left="567"/>
              <w:rPr>
                <w:rFonts w:ascii="Times New Roman" w:hAnsi="Times New Roman" w:cs="Times New Roman"/>
                <w:b/>
                <w:i/>
                <w:color w:val="000000" w:themeColor="text1"/>
                <w:sz w:val="26"/>
                <w:szCs w:val="26"/>
                <w:u w:val="single"/>
                <w:lang w:val="pt-BR"/>
              </w:rPr>
            </w:pPr>
            <w:r w:rsidRPr="00483A23">
              <w:rPr>
                <w:rFonts w:ascii="Times New Roman" w:hAnsi="Times New Roman" w:cs="Times New Roman"/>
                <w:b/>
                <w:i/>
                <w:color w:val="000000" w:themeColor="text1"/>
                <w:sz w:val="26"/>
                <w:szCs w:val="26"/>
                <w:u w:val="single"/>
                <w:lang w:val="pt-BR"/>
              </w:rPr>
              <w:t>Đề tài:</w:t>
            </w:r>
          </w:p>
        </w:tc>
      </w:tr>
      <w:tr w:rsidR="00483A23" w:rsidRPr="00483A23" w14:paraId="744AB192" w14:textId="77777777" w:rsidTr="005C03ED">
        <w:trPr>
          <w:trHeight w:val="1701"/>
        </w:trPr>
        <w:tc>
          <w:tcPr>
            <w:tcW w:w="8778" w:type="dxa"/>
            <w:gridSpan w:val="2"/>
          </w:tcPr>
          <w:p w14:paraId="794F5A5E" w14:textId="31C3662F" w:rsidR="00FA5F48" w:rsidRPr="00483A23" w:rsidRDefault="00483A23" w:rsidP="00483A23">
            <w:pPr>
              <w:spacing w:line="312" w:lineRule="auto"/>
              <w:jc w:val="center"/>
              <w:rPr>
                <w:rFonts w:ascii="Times New Roman" w:hAnsi="Times New Roman" w:cs="Times New Roman"/>
                <w:color w:val="000000" w:themeColor="text1"/>
                <w:sz w:val="26"/>
                <w:szCs w:val="26"/>
                <w:lang w:val="pt-BR"/>
              </w:rPr>
            </w:pPr>
            <w:r w:rsidRPr="00483A23">
              <w:rPr>
                <w:rFonts w:ascii="Times New Roman" w:hAnsi="Times New Roman" w:cs="Times New Roman"/>
                <w:b/>
                <w:bCs/>
                <w:color w:val="000000" w:themeColor="text1"/>
                <w:sz w:val="32"/>
                <w:shd w:val="clear" w:color="auto" w:fill="FFFFFF"/>
                <w:lang w:val="vi-VN"/>
              </w:rPr>
              <w:t>PHÂN LOẠI VẾT BỆNH TRÊN LÁ CÂY</w:t>
            </w:r>
          </w:p>
        </w:tc>
      </w:tr>
      <w:tr w:rsidR="00483A23" w:rsidRPr="00483A23" w14:paraId="24016EB9" w14:textId="77777777" w:rsidTr="005C03ED">
        <w:trPr>
          <w:trHeight w:val="1020"/>
        </w:trPr>
        <w:tc>
          <w:tcPr>
            <w:tcW w:w="8778" w:type="dxa"/>
            <w:gridSpan w:val="2"/>
          </w:tcPr>
          <w:p w14:paraId="708B1DC1" w14:textId="77777777" w:rsidR="00FA5F48" w:rsidRPr="00483A23" w:rsidRDefault="00FA5F48" w:rsidP="00AC6525">
            <w:pPr>
              <w:spacing w:line="276" w:lineRule="auto"/>
              <w:jc w:val="center"/>
              <w:rPr>
                <w:rFonts w:ascii="Times New Roman" w:hAnsi="Times New Roman" w:cs="Times New Roman"/>
                <w:color w:val="000000" w:themeColor="text1"/>
                <w:sz w:val="20"/>
                <w:szCs w:val="44"/>
                <w:lang w:val="pt-BR"/>
              </w:rPr>
            </w:pPr>
          </w:p>
        </w:tc>
      </w:tr>
      <w:tr w:rsidR="00483A23" w:rsidRPr="00006BAC" w14:paraId="10741AFA" w14:textId="77777777" w:rsidTr="005C03ED">
        <w:trPr>
          <w:trHeight w:val="1417"/>
        </w:trPr>
        <w:tc>
          <w:tcPr>
            <w:tcW w:w="4389" w:type="dxa"/>
          </w:tcPr>
          <w:p w14:paraId="6601818D" w14:textId="77777777" w:rsidR="00F77BC1" w:rsidRPr="00483A23" w:rsidRDefault="00F77BC1" w:rsidP="00D12D14">
            <w:pPr>
              <w:tabs>
                <w:tab w:val="left" w:pos="4662"/>
              </w:tabs>
              <w:spacing w:line="312" w:lineRule="auto"/>
              <w:ind w:left="1701" w:right="-284"/>
              <w:rPr>
                <w:rFonts w:ascii="Times New Roman" w:hAnsi="Times New Roman" w:cs="Times New Roman"/>
                <w:b/>
                <w:color w:val="000000" w:themeColor="text1"/>
                <w:sz w:val="28"/>
                <w:szCs w:val="26"/>
              </w:rPr>
            </w:pPr>
            <w:r w:rsidRPr="00483A23">
              <w:rPr>
                <w:rFonts w:ascii="Times New Roman" w:hAnsi="Times New Roman" w:cs="Times New Roman"/>
                <w:b/>
                <w:color w:val="000000" w:themeColor="text1"/>
                <w:sz w:val="28"/>
                <w:szCs w:val="26"/>
                <w:lang w:val="vi-VN"/>
              </w:rPr>
              <w:t>Sinh viên thực hiện:</w:t>
            </w:r>
          </w:p>
          <w:p w14:paraId="62D3EFF6" w14:textId="77777777" w:rsidR="00F77BC1" w:rsidRPr="00483A23" w:rsidRDefault="00F77BC1" w:rsidP="00D12D14">
            <w:pPr>
              <w:tabs>
                <w:tab w:val="left" w:pos="4662"/>
              </w:tabs>
              <w:spacing w:line="312" w:lineRule="auto"/>
              <w:ind w:left="1701" w:right="-284"/>
              <w:rPr>
                <w:rFonts w:ascii="Times New Roman" w:hAnsi="Times New Roman" w:cs="Times New Roman"/>
                <w:b/>
                <w:color w:val="000000" w:themeColor="text1"/>
                <w:sz w:val="28"/>
                <w:szCs w:val="26"/>
                <w:lang w:val="vi-VN"/>
              </w:rPr>
            </w:pPr>
            <w:r w:rsidRPr="00483A23">
              <w:rPr>
                <w:rFonts w:ascii="Times New Roman" w:hAnsi="Times New Roman" w:cs="Times New Roman"/>
                <w:b/>
                <w:color w:val="000000" w:themeColor="text1"/>
                <w:sz w:val="28"/>
                <w:szCs w:val="26"/>
                <w:lang w:val="vi-VN"/>
              </w:rPr>
              <w:t>Lớp:</w:t>
            </w:r>
          </w:p>
          <w:p w14:paraId="77A9A63A" w14:textId="77777777" w:rsidR="00F77BC1" w:rsidRPr="00483A23" w:rsidRDefault="00F77BC1" w:rsidP="00D12D14">
            <w:pPr>
              <w:spacing w:line="312" w:lineRule="auto"/>
              <w:ind w:left="1701" w:right="-284"/>
              <w:rPr>
                <w:rFonts w:ascii="Times New Roman" w:hAnsi="Times New Roman" w:cs="Times New Roman"/>
                <w:color w:val="000000" w:themeColor="text1"/>
                <w:sz w:val="26"/>
                <w:szCs w:val="26"/>
                <w:lang w:val="pt-BR"/>
              </w:rPr>
            </w:pPr>
            <w:r w:rsidRPr="00483A23">
              <w:rPr>
                <w:rFonts w:ascii="Times New Roman" w:hAnsi="Times New Roman" w:cs="Times New Roman"/>
                <w:b/>
                <w:color w:val="000000" w:themeColor="text1"/>
                <w:sz w:val="28"/>
                <w:szCs w:val="26"/>
                <w:lang w:val="vi-VN"/>
              </w:rPr>
              <w:t>Giáo viên hướng dẫn:</w:t>
            </w:r>
          </w:p>
        </w:tc>
        <w:tc>
          <w:tcPr>
            <w:tcW w:w="4389" w:type="dxa"/>
          </w:tcPr>
          <w:p w14:paraId="425AF48F" w14:textId="1DD02C95" w:rsidR="00F77BC1" w:rsidRPr="00483A23" w:rsidRDefault="00483A23" w:rsidP="00F77BC1">
            <w:pPr>
              <w:spacing w:line="312" w:lineRule="auto"/>
              <w:rPr>
                <w:rFonts w:ascii="Times New Roman" w:hAnsi="Times New Roman" w:cs="Times New Roman"/>
                <w:b/>
                <w:color w:val="000000" w:themeColor="text1"/>
                <w:sz w:val="28"/>
                <w:szCs w:val="26"/>
                <w:lang w:val="vi-VN"/>
              </w:rPr>
            </w:pPr>
            <w:r w:rsidRPr="00483A23">
              <w:rPr>
                <w:rFonts w:ascii="Times New Roman" w:hAnsi="Times New Roman" w:cs="Times New Roman"/>
                <w:b/>
                <w:color w:val="000000" w:themeColor="text1"/>
                <w:sz w:val="28"/>
                <w:szCs w:val="26"/>
                <w:lang w:val="vi-VN"/>
              </w:rPr>
              <w:t>Bùi Nhật Tuấn</w:t>
            </w:r>
          </w:p>
          <w:p w14:paraId="3664E499" w14:textId="76BDBCDB" w:rsidR="00F77BC1" w:rsidRPr="00483A23" w:rsidRDefault="00F77BC1" w:rsidP="00F77BC1">
            <w:pPr>
              <w:spacing w:line="312" w:lineRule="auto"/>
              <w:rPr>
                <w:rFonts w:ascii="Times New Roman" w:hAnsi="Times New Roman" w:cs="Times New Roman"/>
                <w:b/>
                <w:color w:val="000000" w:themeColor="text1"/>
                <w:sz w:val="28"/>
                <w:szCs w:val="26"/>
                <w:lang w:val="pt-BR"/>
              </w:rPr>
            </w:pPr>
            <w:r w:rsidRPr="00483A23">
              <w:rPr>
                <w:rFonts w:ascii="Times New Roman" w:hAnsi="Times New Roman" w:cs="Times New Roman"/>
                <w:b/>
                <w:color w:val="000000" w:themeColor="text1"/>
                <w:sz w:val="28"/>
                <w:szCs w:val="26"/>
                <w:lang w:val="vi-VN"/>
              </w:rPr>
              <w:t xml:space="preserve">CNTT </w:t>
            </w:r>
            <w:r w:rsidR="00483A23" w:rsidRPr="00483A23">
              <w:rPr>
                <w:rFonts w:ascii="Times New Roman" w:hAnsi="Times New Roman" w:cs="Times New Roman"/>
                <w:b/>
                <w:color w:val="000000" w:themeColor="text1"/>
                <w:sz w:val="28"/>
                <w:szCs w:val="26"/>
                <w:lang w:val="vi-VN"/>
              </w:rPr>
              <w:t>K20R</w:t>
            </w:r>
          </w:p>
          <w:p w14:paraId="57A28278" w14:textId="04D4CB42" w:rsidR="00F77BC1" w:rsidRPr="00483A23" w:rsidRDefault="00086904" w:rsidP="00F77BC1">
            <w:pPr>
              <w:spacing w:line="312" w:lineRule="auto"/>
              <w:rPr>
                <w:rFonts w:ascii="Times New Roman" w:hAnsi="Times New Roman" w:cs="Times New Roman"/>
                <w:color w:val="000000" w:themeColor="text1"/>
                <w:sz w:val="26"/>
                <w:szCs w:val="26"/>
                <w:lang w:val="pt-BR"/>
              </w:rPr>
            </w:pPr>
            <w:r>
              <w:rPr>
                <w:rFonts w:ascii="Times New Roman" w:hAnsi="Times New Roman" w:cs="Times New Roman"/>
                <w:b/>
                <w:color w:val="000000" w:themeColor="text1"/>
                <w:sz w:val="28"/>
                <w:szCs w:val="26"/>
                <w:lang w:val="vi-VN"/>
              </w:rPr>
              <w:t>Dương Thị Quy</w:t>
            </w:r>
          </w:p>
        </w:tc>
      </w:tr>
      <w:tr w:rsidR="00483A23" w:rsidRPr="00006BAC" w14:paraId="7586512F" w14:textId="77777777" w:rsidTr="005C03ED">
        <w:trPr>
          <w:trHeight w:val="1587"/>
        </w:trPr>
        <w:tc>
          <w:tcPr>
            <w:tcW w:w="8778" w:type="dxa"/>
            <w:gridSpan w:val="2"/>
          </w:tcPr>
          <w:p w14:paraId="513B9314" w14:textId="77777777" w:rsidR="00FA5F48" w:rsidRPr="00483A23" w:rsidRDefault="00FA5F48" w:rsidP="006878E1">
            <w:pPr>
              <w:spacing w:line="276" w:lineRule="auto"/>
              <w:jc w:val="center"/>
              <w:rPr>
                <w:rFonts w:ascii="Times New Roman" w:hAnsi="Times New Roman" w:cs="Times New Roman"/>
                <w:b/>
                <w:color w:val="000000" w:themeColor="text1"/>
                <w:sz w:val="20"/>
                <w:szCs w:val="40"/>
                <w:lang w:val="vi-VN"/>
              </w:rPr>
            </w:pPr>
          </w:p>
        </w:tc>
      </w:tr>
    </w:tbl>
    <w:p w14:paraId="3CE57FFF" w14:textId="7B2F9D61" w:rsidR="005931F9" w:rsidRPr="00483A23" w:rsidRDefault="005C03ED" w:rsidP="00E22EC8">
      <w:pPr>
        <w:jc w:val="center"/>
        <w:rPr>
          <w:rFonts w:ascii="Times New Roman" w:eastAsia="Times New Roman" w:hAnsi="Times New Roman" w:cs="Times New Roman"/>
          <w:i/>
          <w:color w:val="000000" w:themeColor="text1"/>
          <w:sz w:val="28"/>
          <w:szCs w:val="28"/>
          <w:lang w:val="pt-BR"/>
        </w:rPr>
        <w:sectPr w:rsidR="005931F9" w:rsidRPr="00483A23" w:rsidSect="00550DCE">
          <w:footerReference w:type="default" r:id="rId11"/>
          <w:pgSz w:w="11907" w:h="16840"/>
          <w:pgMar w:top="1701" w:right="1134" w:bottom="1985" w:left="1985" w:header="851" w:footer="851" w:gutter="0"/>
          <w:pgNumType w:start="1"/>
          <w:cols w:space="720"/>
        </w:sectPr>
      </w:pPr>
      <w:r w:rsidRPr="00483A23">
        <w:rPr>
          <w:rFonts w:ascii="Times New Roman" w:hAnsi="Times New Roman" w:cs="Times New Roman"/>
          <w:noProof/>
          <w:color w:val="000000" w:themeColor="text1"/>
          <w:sz w:val="26"/>
          <w:szCs w:val="26"/>
          <w:lang w:val="en-GB" w:eastAsia="ja-JP"/>
        </w:rPr>
        <w:lastRenderedPageBreak/>
        <mc:AlternateContent>
          <mc:Choice Requires="wps">
            <w:drawing>
              <wp:anchor distT="0" distB="0" distL="114300" distR="114300" simplePos="0" relativeHeight="251672576" behindDoc="1" locked="0" layoutInCell="1" allowOverlap="1" wp14:anchorId="0B27B759" wp14:editId="39ADB413">
                <wp:simplePos x="0" y="0"/>
                <wp:positionH relativeFrom="margin">
                  <wp:align>center</wp:align>
                </wp:positionH>
                <wp:positionV relativeFrom="margin">
                  <wp:align>center</wp:align>
                </wp:positionV>
                <wp:extent cx="5759450" cy="8639810"/>
                <wp:effectExtent l="19050" t="19050" r="31750" b="46990"/>
                <wp:wrapNone/>
                <wp:docPr id="8" name="Rectangle 8"/>
                <wp:cNvGraphicFramePr/>
                <a:graphic xmlns:a="http://schemas.openxmlformats.org/drawingml/2006/main">
                  <a:graphicData uri="http://schemas.microsoft.com/office/word/2010/wordprocessingShape">
                    <wps:wsp>
                      <wps:cNvSpPr/>
                      <wps:spPr>
                        <a:xfrm>
                          <a:off x="0" y="0"/>
                          <a:ext cx="5759450" cy="8639810"/>
                        </a:xfrm>
                        <a:prstGeom prst="rect">
                          <a:avLst/>
                        </a:prstGeom>
                        <a:ln w="63500" cmpd="thickThi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rect w14:anchorId="7E62640F" id="Rectangle 8" o:spid="_x0000_s1026" style="position:absolute;margin-left:0;margin-top:0;width:453.5pt;height:680.3pt;z-index:-2516439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" fillcolor="white [3201]" strokecolor="black [3200]" strokeweight="5pt">
                <v:stroke linestyle="thickThin"/>
                <w10:wrap anchorx="margin" anchory="margin"/>
              </v:rect>
            </w:pict>
          </mc:Fallback>
        </mc:AlternateContent>
      </w:r>
      <w:r w:rsidR="00FA5F48" w:rsidRPr="00483A23">
        <w:rPr>
          <w:rFonts w:ascii="Times New Roman" w:hAnsi="Times New Roman" w:cs="Times New Roman"/>
          <w:b/>
          <w:color w:val="000000" w:themeColor="text1"/>
          <w:sz w:val="28"/>
          <w:lang w:val="vi-VN"/>
        </w:rPr>
        <w:t>THÁI NGUYÊN, NĂM 202</w:t>
      </w:r>
      <w:r w:rsidR="00391E65" w:rsidRPr="00483A23">
        <w:rPr>
          <w:rFonts w:ascii="Times New Roman" w:hAnsi="Times New Roman" w:cs="Times New Roman"/>
          <w:b/>
          <w:color w:val="000000" w:themeColor="text1"/>
          <w:sz w:val="28"/>
          <w:lang w:val="pt-BR"/>
        </w:rPr>
        <w:t>5</w:t>
      </w:r>
    </w:p>
    <w:p w14:paraId="722624EB" w14:textId="1CA9AE71" w:rsidR="00FC4C1B" w:rsidRPr="00483A23" w:rsidRDefault="00E72B72">
      <w:pPr>
        <w:pStyle w:val="1Chapterc5"/>
        <w:tabs>
          <w:tab w:val="left" w:pos="3179"/>
          <w:tab w:val="center" w:pos="4394"/>
        </w:tabs>
        <w:jc w:val="left"/>
        <w:outlineLvl w:val="0"/>
        <w:rPr>
          <w:rStyle w:val="Heading12"/>
          <w:rFonts w:ascii="Calibri" w:hAnsi="Calibri"/>
          <w:b/>
          <w:bCs w:val="0"/>
          <w:color w:val="000000" w:themeColor="text1"/>
          <w:spacing w:val="0"/>
          <w:sz w:val="32"/>
          <w:szCs w:val="22"/>
          <w:lang w:val="pt-BR"/>
        </w:rPr>
        <w:pPrChange w:id="3" w:author="bui" w:date="2025-05-13T09:41:00Z">
          <w:pPr>
            <w:pStyle w:val="1Chapterc5"/>
            <w:tabs>
              <w:tab w:val="left" w:pos="3179"/>
              <w:tab w:val="center" w:pos="4394"/>
            </w:tabs>
            <w:jc w:val="left"/>
          </w:pPr>
        </w:pPrChange>
      </w:pPr>
      <w:bookmarkStart w:id="4" w:name="_Toc127948383"/>
      <w:bookmarkStart w:id="5" w:name="_Toc196393514"/>
      <w:r>
        <w:rPr>
          <w:rStyle w:val="Heading12"/>
          <w:b/>
          <w:bCs w:val="0"/>
          <w:color w:val="000000" w:themeColor="text1"/>
          <w:spacing w:val="0"/>
          <w:sz w:val="32"/>
          <w:szCs w:val="22"/>
          <w:lang w:val="pt-BR"/>
        </w:rPr>
        <w:lastRenderedPageBreak/>
        <w:tab/>
      </w:r>
      <w:r>
        <w:rPr>
          <w:rStyle w:val="Heading12"/>
          <w:b/>
          <w:bCs w:val="0"/>
          <w:color w:val="000000" w:themeColor="text1"/>
          <w:spacing w:val="0"/>
          <w:sz w:val="32"/>
          <w:szCs w:val="22"/>
          <w:lang w:val="pt-BR"/>
        </w:rPr>
        <w:tab/>
      </w:r>
      <w:bookmarkStart w:id="6" w:name="_Toc198022243"/>
      <w:r w:rsidR="00FC4C1B" w:rsidRPr="00483A23">
        <w:rPr>
          <w:rStyle w:val="Heading12"/>
          <w:b/>
          <w:bCs w:val="0"/>
          <w:color w:val="000000" w:themeColor="text1"/>
          <w:spacing w:val="0"/>
          <w:sz w:val="32"/>
          <w:szCs w:val="22"/>
          <w:lang w:val="pt-BR"/>
        </w:rPr>
        <w:t>LỜI C</w:t>
      </w:r>
      <w:bookmarkEnd w:id="4"/>
      <w:r w:rsidR="00FC4C1B" w:rsidRPr="00483A23">
        <w:rPr>
          <w:rStyle w:val="Heading12"/>
          <w:b/>
          <w:bCs w:val="0"/>
          <w:color w:val="000000" w:themeColor="text1"/>
          <w:spacing w:val="0"/>
          <w:sz w:val="32"/>
          <w:szCs w:val="22"/>
          <w:lang w:val="pt-BR"/>
        </w:rPr>
        <w:t>ẢM ƠN</w:t>
      </w:r>
      <w:bookmarkEnd w:id="5"/>
      <w:bookmarkEnd w:id="6"/>
    </w:p>
    <w:p w14:paraId="09AFF9FC" w14:textId="5E6429A6" w:rsidR="003200BB" w:rsidRPr="00483A23" w:rsidRDefault="003200BB" w:rsidP="003200BB">
      <w:pPr>
        <w:pStyle w:val="0TEXTc1"/>
        <w:rPr>
          <w:color w:val="000000" w:themeColor="text1"/>
          <w:lang w:val="pt-BR" w:eastAsia="ja-JP"/>
        </w:rPr>
      </w:pPr>
      <w:r w:rsidRPr="00483A23">
        <w:rPr>
          <w:color w:val="000000" w:themeColor="text1"/>
          <w:lang w:val="pt-BR" w:eastAsia="ja-JP"/>
        </w:rPr>
        <w:t>Lời đầu tiên, em xin gửi lời cảm ơn chân thành và sâu sắc tới</w:t>
      </w:r>
      <w:r w:rsidR="00086904">
        <w:rPr>
          <w:b/>
          <w:bCs/>
          <w:color w:val="000000" w:themeColor="text1"/>
          <w:lang w:val="vi-VN" w:eastAsia="ja-JP"/>
        </w:rPr>
        <w:t xml:space="preserve"> cô Dương Thị Quy </w:t>
      </w:r>
      <w:r w:rsidRPr="00483A23">
        <w:rPr>
          <w:color w:val="000000" w:themeColor="text1"/>
          <w:lang w:val="pt-BR" w:eastAsia="ja-JP"/>
        </w:rPr>
        <w:t xml:space="preserve">– </w:t>
      </w:r>
      <w:r w:rsidR="00086904">
        <w:rPr>
          <w:color w:val="000000" w:themeColor="text1"/>
          <w:lang w:val="pt-BR" w:eastAsia="ja-JP"/>
        </w:rPr>
        <w:t>cô</w:t>
      </w:r>
      <w:r w:rsidRPr="00483A23">
        <w:rPr>
          <w:color w:val="000000" w:themeColor="text1"/>
          <w:lang w:val="pt-BR" w:eastAsia="ja-JP"/>
        </w:rPr>
        <w:t xml:space="preserve"> đã tận tình hướng dẫn, chỉ bảo và hỗ trợ em trong suốt quá trình thực hiện đề tài </w:t>
      </w:r>
      <w:r w:rsidRPr="00483A23">
        <w:rPr>
          <w:i/>
          <w:iCs/>
          <w:color w:val="000000" w:themeColor="text1"/>
          <w:lang w:val="pt-BR" w:eastAsia="ja-JP"/>
        </w:rPr>
        <w:t>"</w:t>
      </w:r>
      <w:r w:rsidR="00146B9C">
        <w:rPr>
          <w:i/>
          <w:iCs/>
          <w:color w:val="000000" w:themeColor="text1"/>
          <w:lang w:val="vi-VN" w:eastAsia="ja-JP"/>
        </w:rPr>
        <w:t>Phân loại vết bệnh trên lá cây</w:t>
      </w:r>
      <w:r w:rsidRPr="00483A23">
        <w:rPr>
          <w:i/>
          <w:iCs/>
          <w:color w:val="000000" w:themeColor="text1"/>
          <w:lang w:val="pt-BR" w:eastAsia="ja-JP"/>
        </w:rPr>
        <w:t>"</w:t>
      </w:r>
      <w:r w:rsidRPr="00483A23">
        <w:rPr>
          <w:color w:val="000000" w:themeColor="text1"/>
          <w:lang w:val="pt-BR" w:eastAsia="ja-JP"/>
        </w:rPr>
        <w:t>.</w:t>
      </w:r>
    </w:p>
    <w:p w14:paraId="3F15FCA8" w14:textId="77777777" w:rsidR="003200BB" w:rsidRPr="00483A23" w:rsidRDefault="003200BB" w:rsidP="003200BB">
      <w:pPr>
        <w:pStyle w:val="0TEXTc1"/>
        <w:rPr>
          <w:color w:val="000000" w:themeColor="text1"/>
          <w:lang w:val="pt-BR" w:eastAsia="ja-JP"/>
        </w:rPr>
      </w:pPr>
      <w:r w:rsidRPr="00483A23">
        <w:rPr>
          <w:color w:val="000000" w:themeColor="text1"/>
          <w:lang w:val="pt-BR" w:eastAsia="ja-JP"/>
        </w:rPr>
        <w:t xml:space="preserve">Em cũng xin chân thành cảm ơn các thầy cô giáo Trường </w:t>
      </w:r>
      <w:r w:rsidRPr="00483A23">
        <w:rPr>
          <w:b/>
          <w:bCs/>
          <w:color w:val="000000" w:themeColor="text1"/>
          <w:lang w:val="pt-BR" w:eastAsia="ja-JP"/>
        </w:rPr>
        <w:t>Đại học Công nghệ Thông tin và Truyền thông – Đại học Thái Nguyên</w:t>
      </w:r>
      <w:r w:rsidRPr="00483A23">
        <w:rPr>
          <w:color w:val="000000" w:themeColor="text1"/>
          <w:lang w:val="pt-BR" w:eastAsia="ja-JP"/>
        </w:rPr>
        <w:t xml:space="preserve"> đã luôn nhiệt tình giảng dạy và truyền đạt cho em những kiến thức quý báu, là nền tảng vững chắc để em hoàn thành tốt đề tài này.</w:t>
      </w:r>
    </w:p>
    <w:p w14:paraId="498A9724" w14:textId="77777777" w:rsidR="003200BB" w:rsidRPr="00483A23" w:rsidRDefault="003200BB" w:rsidP="003200BB">
      <w:pPr>
        <w:pStyle w:val="0TEXTc1"/>
        <w:rPr>
          <w:color w:val="000000" w:themeColor="text1"/>
          <w:lang w:val="pt-BR" w:eastAsia="ja-JP"/>
        </w:rPr>
      </w:pPr>
      <w:r w:rsidRPr="00483A23">
        <w:rPr>
          <w:color w:val="000000" w:themeColor="text1"/>
          <w:lang w:val="pt-BR" w:eastAsia="ja-JP"/>
        </w:rPr>
        <w:t>Qua quá trình nghiên cứu và triển khai đề tài, em đã có cơ hội tiếp cận sâu hơn với các kỹ thuật hiện đại trong trí tuệ nhân tạo và thị giác máy tính, đồng thời rèn luyện được kỹ năng làm việc với mô hình học sâu, dữ liệu y tế và xây dựng ứng dụng hỗ trợ chẩn đoán bệnh bằng AI.</w:t>
      </w:r>
    </w:p>
    <w:p w14:paraId="1160D03E" w14:textId="77777777" w:rsidR="00FC4C1B" w:rsidRPr="00483A23" w:rsidRDefault="00FC4C1B" w:rsidP="00FC4C1B">
      <w:pPr>
        <w:pStyle w:val="0TEXTc1"/>
        <w:rPr>
          <w:rFonts w:cs="Times New Roman"/>
          <w:color w:val="000000" w:themeColor="text1"/>
          <w:szCs w:val="26"/>
          <w:lang w:val="pt-BR"/>
        </w:rPr>
      </w:pPr>
      <w:r w:rsidRPr="00483A23">
        <w:rPr>
          <w:rFonts w:cs="Times New Roman"/>
          <w:color w:val="000000" w:themeColor="text1"/>
          <w:szCs w:val="26"/>
          <w:lang w:val="pt-BR"/>
        </w:rPr>
        <w:t>Xin chân thành cảm ơn!</w:t>
      </w:r>
    </w:p>
    <w:p w14:paraId="4A219245" w14:textId="719D39E7" w:rsidR="00FC4C1B" w:rsidRPr="00483A23" w:rsidRDefault="00FC4C1B" w:rsidP="00FC4C1B">
      <w:pPr>
        <w:pStyle w:val="0TEXTc1"/>
        <w:spacing w:line="312" w:lineRule="auto"/>
        <w:jc w:val="right"/>
        <w:rPr>
          <w:rFonts w:cs="Times New Roman"/>
          <w:i/>
          <w:color w:val="000000" w:themeColor="text1"/>
          <w:szCs w:val="26"/>
          <w:lang w:val="pt-BR"/>
        </w:rPr>
      </w:pPr>
      <w:r w:rsidRPr="00483A23">
        <w:rPr>
          <w:rFonts w:cs="Times New Roman"/>
          <w:i/>
          <w:color w:val="000000" w:themeColor="text1"/>
          <w:szCs w:val="26"/>
          <w:lang w:val="pt-BR"/>
        </w:rPr>
        <w:t xml:space="preserve">Thái Nguyên, </w:t>
      </w:r>
      <w:r w:rsidR="00660943" w:rsidRPr="00483A23">
        <w:rPr>
          <w:rFonts w:cs="Times New Roman"/>
          <w:i/>
          <w:color w:val="000000" w:themeColor="text1"/>
          <w:szCs w:val="26"/>
          <w:lang w:val="pt-BR"/>
        </w:rPr>
        <w:t xml:space="preserve">ngày …… tháng …… </w:t>
      </w:r>
      <w:r w:rsidRPr="00483A23">
        <w:rPr>
          <w:rFonts w:cs="Times New Roman"/>
          <w:i/>
          <w:color w:val="000000" w:themeColor="text1"/>
          <w:szCs w:val="26"/>
          <w:lang w:val="pt-BR"/>
        </w:rPr>
        <w:t>năm 202</w:t>
      </w:r>
      <w:r w:rsidR="004E2289" w:rsidRPr="00483A23">
        <w:rPr>
          <w:rFonts w:cs="Times New Roman"/>
          <w:i/>
          <w:color w:val="000000" w:themeColor="text1"/>
          <w:szCs w:val="26"/>
          <w:lang w:val="pt-BR"/>
        </w:rPr>
        <w:t>5</w:t>
      </w:r>
    </w:p>
    <w:tbl>
      <w:tblPr>
        <w:tblW w:w="8784" w:type="dxa"/>
        <w:tblLook w:val="01E0" w:firstRow="1" w:lastRow="1" w:firstColumn="1" w:lastColumn="1" w:noHBand="0" w:noVBand="0"/>
      </w:tblPr>
      <w:tblGrid>
        <w:gridCol w:w="5382"/>
        <w:gridCol w:w="3402"/>
      </w:tblGrid>
      <w:tr w:rsidR="00483A23" w:rsidRPr="00483A23" w14:paraId="45C2DD28" w14:textId="77777777" w:rsidTr="00313C64">
        <w:trPr>
          <w:trHeight w:val="20"/>
        </w:trPr>
        <w:tc>
          <w:tcPr>
            <w:tcW w:w="5382" w:type="dxa"/>
            <w:shd w:val="clear" w:color="auto" w:fill="auto"/>
            <w:vAlign w:val="center"/>
          </w:tcPr>
          <w:p w14:paraId="04F5404E" w14:textId="77777777" w:rsidR="00FC4C1B" w:rsidRPr="00483A23" w:rsidRDefault="00FC4C1B" w:rsidP="00BD0971">
            <w:pPr>
              <w:spacing w:after="0" w:line="240" w:lineRule="auto"/>
              <w:jc w:val="center"/>
              <w:rPr>
                <w:rFonts w:ascii="Times New Roman" w:hAnsi="Times New Roman" w:cs="Times New Roman"/>
                <w:color w:val="000000" w:themeColor="text1"/>
                <w:sz w:val="26"/>
                <w:szCs w:val="26"/>
                <w:lang w:val="pt-BR"/>
              </w:rPr>
            </w:pPr>
          </w:p>
        </w:tc>
        <w:tc>
          <w:tcPr>
            <w:tcW w:w="3402" w:type="dxa"/>
            <w:shd w:val="clear" w:color="auto" w:fill="auto"/>
            <w:vAlign w:val="center"/>
          </w:tcPr>
          <w:p w14:paraId="4FB09EA4" w14:textId="77777777" w:rsidR="00FC4C1B" w:rsidRPr="00483A23" w:rsidRDefault="003C0055" w:rsidP="00BD0971">
            <w:pPr>
              <w:spacing w:after="0" w:line="240" w:lineRule="auto"/>
              <w:jc w:val="center"/>
              <w:rPr>
                <w:rFonts w:ascii="Times New Roman" w:hAnsi="Times New Roman" w:cs="Times New Roman"/>
                <w:b/>
                <w:color w:val="000000" w:themeColor="text1"/>
                <w:sz w:val="26"/>
                <w:szCs w:val="26"/>
              </w:rPr>
            </w:pPr>
            <w:r w:rsidRPr="00483A23">
              <w:rPr>
                <w:rFonts w:ascii="Times New Roman" w:hAnsi="Times New Roman" w:cs="Times New Roman"/>
                <w:b/>
                <w:color w:val="000000" w:themeColor="text1"/>
                <w:sz w:val="26"/>
                <w:szCs w:val="26"/>
              </w:rPr>
              <w:t>Sinh</w:t>
            </w:r>
            <w:r w:rsidR="00FC4C1B" w:rsidRPr="00483A23">
              <w:rPr>
                <w:rFonts w:ascii="Times New Roman" w:hAnsi="Times New Roman" w:cs="Times New Roman"/>
                <w:b/>
                <w:color w:val="000000" w:themeColor="text1"/>
                <w:sz w:val="26"/>
                <w:szCs w:val="26"/>
              </w:rPr>
              <w:t xml:space="preserve"> viên</w:t>
            </w:r>
          </w:p>
        </w:tc>
      </w:tr>
      <w:tr w:rsidR="00483A23" w:rsidRPr="00483A23" w14:paraId="5A18AF0C" w14:textId="77777777" w:rsidTr="00313C64">
        <w:trPr>
          <w:trHeight w:val="1247"/>
        </w:trPr>
        <w:tc>
          <w:tcPr>
            <w:tcW w:w="5382" w:type="dxa"/>
            <w:shd w:val="clear" w:color="auto" w:fill="auto"/>
            <w:vAlign w:val="center"/>
          </w:tcPr>
          <w:p w14:paraId="5FAB30BB" w14:textId="77777777" w:rsidR="00FC4C1B" w:rsidRPr="00483A23" w:rsidRDefault="00FC4C1B" w:rsidP="00BD0971">
            <w:pPr>
              <w:spacing w:after="0" w:line="240" w:lineRule="auto"/>
              <w:jc w:val="center"/>
              <w:rPr>
                <w:rFonts w:ascii="Times New Roman" w:hAnsi="Times New Roman" w:cs="Times New Roman"/>
                <w:color w:val="000000" w:themeColor="text1"/>
                <w:sz w:val="26"/>
                <w:szCs w:val="26"/>
              </w:rPr>
            </w:pPr>
          </w:p>
        </w:tc>
        <w:tc>
          <w:tcPr>
            <w:tcW w:w="3402" w:type="dxa"/>
            <w:shd w:val="clear" w:color="auto" w:fill="auto"/>
            <w:vAlign w:val="center"/>
          </w:tcPr>
          <w:p w14:paraId="457950AC" w14:textId="77777777" w:rsidR="00FC4C1B" w:rsidRPr="00483A23" w:rsidRDefault="00FC4C1B" w:rsidP="00BD0971">
            <w:pPr>
              <w:spacing w:after="0" w:line="240" w:lineRule="auto"/>
              <w:jc w:val="center"/>
              <w:rPr>
                <w:rFonts w:ascii="Times New Roman" w:hAnsi="Times New Roman" w:cs="Times New Roman"/>
                <w:b/>
                <w:color w:val="000000" w:themeColor="text1"/>
                <w:sz w:val="26"/>
                <w:szCs w:val="26"/>
              </w:rPr>
            </w:pPr>
          </w:p>
        </w:tc>
      </w:tr>
      <w:tr w:rsidR="00FC4C1B" w:rsidRPr="00483A23" w14:paraId="62C131C6" w14:textId="77777777" w:rsidTr="00313C64">
        <w:trPr>
          <w:trHeight w:val="20"/>
        </w:trPr>
        <w:tc>
          <w:tcPr>
            <w:tcW w:w="5382" w:type="dxa"/>
            <w:shd w:val="clear" w:color="auto" w:fill="auto"/>
            <w:vAlign w:val="center"/>
          </w:tcPr>
          <w:p w14:paraId="00005407" w14:textId="77777777" w:rsidR="00FC4C1B" w:rsidRPr="00483A23" w:rsidRDefault="00FC4C1B" w:rsidP="00BD0971">
            <w:pPr>
              <w:spacing w:after="0" w:line="240" w:lineRule="auto"/>
              <w:jc w:val="center"/>
              <w:rPr>
                <w:rFonts w:ascii="Times New Roman" w:hAnsi="Times New Roman" w:cs="Times New Roman"/>
                <w:color w:val="000000" w:themeColor="text1"/>
                <w:sz w:val="26"/>
                <w:szCs w:val="26"/>
              </w:rPr>
            </w:pPr>
          </w:p>
        </w:tc>
        <w:tc>
          <w:tcPr>
            <w:tcW w:w="3402" w:type="dxa"/>
            <w:shd w:val="clear" w:color="auto" w:fill="auto"/>
            <w:vAlign w:val="center"/>
          </w:tcPr>
          <w:p w14:paraId="27A43CE7" w14:textId="0EE37BFF" w:rsidR="00FC4C1B" w:rsidRPr="00086904" w:rsidRDefault="00086904" w:rsidP="00BD0971">
            <w:pPr>
              <w:spacing w:after="0" w:line="240" w:lineRule="auto"/>
              <w:jc w:val="center"/>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Bùi</w:t>
            </w:r>
            <w:r>
              <w:rPr>
                <w:rFonts w:ascii="Times New Roman" w:hAnsi="Times New Roman" w:cs="Times New Roman"/>
                <w:b/>
                <w:color w:val="000000" w:themeColor="text1"/>
                <w:sz w:val="26"/>
                <w:szCs w:val="26"/>
                <w:lang w:val="vi-VN"/>
              </w:rPr>
              <w:t xml:space="preserve"> Nhật Tuấn</w:t>
            </w:r>
          </w:p>
        </w:tc>
      </w:tr>
    </w:tbl>
    <w:p w14:paraId="289F67FA" w14:textId="77777777" w:rsidR="00FC4C1B" w:rsidRPr="00483A23" w:rsidRDefault="00FC4C1B" w:rsidP="00FC4C1B">
      <w:pPr>
        <w:rPr>
          <w:rFonts w:ascii="Times New Roman" w:hAnsi="Times New Roman" w:cs="Times New Roman"/>
          <w:b/>
          <w:color w:val="000000" w:themeColor="text1"/>
          <w:sz w:val="26"/>
          <w:szCs w:val="26"/>
        </w:rPr>
      </w:pPr>
    </w:p>
    <w:p w14:paraId="06649CA5" w14:textId="77777777" w:rsidR="00312959" w:rsidRPr="00483A23" w:rsidRDefault="00312959">
      <w:pPr>
        <w:rPr>
          <w:rFonts w:ascii="Times New Roman" w:hAnsi="Times New Roman" w:cs="Times New Roman"/>
          <w:color w:val="000000" w:themeColor="text1"/>
          <w:sz w:val="26"/>
          <w:szCs w:val="26"/>
        </w:rPr>
      </w:pPr>
    </w:p>
    <w:p w14:paraId="5CDA099B" w14:textId="77777777" w:rsidR="00312959" w:rsidRPr="00483A23" w:rsidRDefault="00312959">
      <w:pPr>
        <w:rPr>
          <w:rFonts w:ascii="Times New Roman" w:hAnsi="Times New Roman" w:cs="Times New Roman"/>
          <w:color w:val="000000" w:themeColor="text1"/>
        </w:rPr>
        <w:sectPr w:rsidR="00312959" w:rsidRPr="00483A23" w:rsidSect="00736B58">
          <w:headerReference w:type="default" r:id="rId12"/>
          <w:footerReference w:type="default" r:id="rId13"/>
          <w:pgSz w:w="11907" w:h="16840"/>
          <w:pgMar w:top="1701" w:right="1134" w:bottom="1985" w:left="1985" w:header="851" w:footer="1134" w:gutter="0"/>
          <w:pgNumType w:fmt="lowerRoman" w:start="1"/>
          <w:cols w:space="720"/>
          <w:docGrid w:linePitch="299"/>
        </w:sectPr>
      </w:pPr>
    </w:p>
    <w:p w14:paraId="33AF6AD5" w14:textId="6EEF4188" w:rsidR="005931F9" w:rsidRDefault="00F42E56" w:rsidP="00704ADC">
      <w:pPr>
        <w:pStyle w:val="1Chapterc5"/>
        <w:outlineLvl w:val="0"/>
        <w:rPr>
          <w:ins w:id="7" w:author="bui" w:date="2025-05-13T09:50:00Z"/>
          <w:rFonts w:cs="Times New Roman"/>
          <w:color w:val="000000" w:themeColor="text1"/>
        </w:rPr>
      </w:pPr>
      <w:bookmarkStart w:id="8" w:name="_Toc196393515"/>
      <w:bookmarkStart w:id="9" w:name="_Toc198022244"/>
      <w:r w:rsidRPr="00483A23">
        <w:rPr>
          <w:rFonts w:cs="Times New Roman"/>
          <w:color w:val="000000" w:themeColor="text1"/>
        </w:rPr>
        <w:lastRenderedPageBreak/>
        <w:t>MỤC LỤC</w:t>
      </w:r>
      <w:bookmarkEnd w:id="8"/>
      <w:bookmarkEnd w:id="9"/>
    </w:p>
    <w:customXmlInsRangeStart w:id="10" w:author="bui" w:date="2025-05-13T09:50:00Z"/>
    <w:sdt>
      <w:sdtPr>
        <w:rPr>
          <w:rFonts w:ascii="Calibri" w:eastAsia="Calibri" w:hAnsi="Calibri" w:cs="Calibri"/>
          <w:color w:val="auto"/>
          <w:sz w:val="22"/>
          <w:szCs w:val="22"/>
        </w:rPr>
        <w:id w:val="-611983167"/>
        <w:docPartObj>
          <w:docPartGallery w:val="Table of Contents"/>
          <w:docPartUnique/>
        </w:docPartObj>
      </w:sdtPr>
      <w:sdtEndPr>
        <w:rPr>
          <w:b/>
          <w:bCs/>
          <w:noProof/>
        </w:rPr>
      </w:sdtEndPr>
      <w:sdtContent>
        <w:customXmlInsRangeEnd w:id="10"/>
        <w:p w14:paraId="66750C1C" w14:textId="7C1AB21F" w:rsidR="00007475" w:rsidRDefault="00007475">
          <w:pPr>
            <w:pStyle w:val="TOCHeading"/>
            <w:rPr>
              <w:ins w:id="11" w:author="bui" w:date="2025-05-13T09:50:00Z"/>
            </w:rPr>
          </w:pPr>
        </w:p>
        <w:p w14:paraId="2BF323F8" w14:textId="5CDF3C2F" w:rsidR="00007475" w:rsidRDefault="00007475">
          <w:pPr>
            <w:pStyle w:val="TOC1"/>
            <w:tabs>
              <w:tab w:val="right" w:leader="dot" w:pos="8778"/>
            </w:tabs>
            <w:rPr>
              <w:rFonts w:asciiTheme="minorHAnsi" w:eastAsiaTheme="minorEastAsia" w:hAnsiTheme="minorHAnsi" w:cstheme="minorBidi"/>
              <w:b w:val="0"/>
              <w:noProof/>
              <w:sz w:val="22"/>
              <w:lang w:eastAsia="ja-JP"/>
            </w:rPr>
          </w:pPr>
          <w:ins w:id="12" w:author="bui" w:date="2025-05-13T09:50:00Z">
            <w:r>
              <w:fldChar w:fldCharType="begin"/>
            </w:r>
            <w:r>
              <w:instrText xml:space="preserve"> TOC \o "1-3" \h \z \u </w:instrText>
            </w:r>
            <w:r>
              <w:fldChar w:fldCharType="separate"/>
            </w:r>
          </w:ins>
          <w:hyperlink w:anchor="_Toc198022243" w:history="1">
            <w:r w:rsidRPr="004F2720">
              <w:rPr>
                <w:rStyle w:val="Hyperlink"/>
                <w:noProof/>
                <w:lang w:val="pt-BR"/>
              </w:rPr>
              <w:t>LỜI CẢM ƠN</w:t>
            </w:r>
            <w:r>
              <w:rPr>
                <w:noProof/>
                <w:webHidden/>
              </w:rPr>
              <w:tab/>
            </w:r>
            <w:r>
              <w:rPr>
                <w:noProof/>
                <w:webHidden/>
              </w:rPr>
              <w:fldChar w:fldCharType="begin"/>
            </w:r>
            <w:r>
              <w:rPr>
                <w:noProof/>
                <w:webHidden/>
              </w:rPr>
              <w:instrText xml:space="preserve"> PAGEREF _Toc198022243 \h </w:instrText>
            </w:r>
            <w:r>
              <w:rPr>
                <w:noProof/>
                <w:webHidden/>
              </w:rPr>
            </w:r>
            <w:r>
              <w:rPr>
                <w:noProof/>
                <w:webHidden/>
              </w:rPr>
              <w:fldChar w:fldCharType="separate"/>
            </w:r>
            <w:r>
              <w:rPr>
                <w:noProof/>
                <w:webHidden/>
              </w:rPr>
              <w:t>i</w:t>
            </w:r>
            <w:r>
              <w:rPr>
                <w:noProof/>
                <w:webHidden/>
              </w:rPr>
              <w:fldChar w:fldCharType="end"/>
            </w:r>
          </w:hyperlink>
        </w:p>
        <w:p w14:paraId="29B7B371" w14:textId="4359EC2A"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44" w:history="1">
            <w:r w:rsidR="00007475" w:rsidRPr="004F2720">
              <w:rPr>
                <w:rStyle w:val="Hyperlink"/>
                <w:rFonts w:cs="Times New Roman"/>
                <w:noProof/>
              </w:rPr>
              <w:t>MỤC LỤC</w:t>
            </w:r>
            <w:r w:rsidR="00007475">
              <w:rPr>
                <w:noProof/>
                <w:webHidden/>
              </w:rPr>
              <w:tab/>
            </w:r>
            <w:r w:rsidR="00007475">
              <w:rPr>
                <w:noProof/>
                <w:webHidden/>
              </w:rPr>
              <w:fldChar w:fldCharType="begin"/>
            </w:r>
            <w:r w:rsidR="00007475">
              <w:rPr>
                <w:noProof/>
                <w:webHidden/>
              </w:rPr>
              <w:instrText xml:space="preserve"> PAGEREF _Toc198022244 \h </w:instrText>
            </w:r>
            <w:r w:rsidR="00007475">
              <w:rPr>
                <w:noProof/>
                <w:webHidden/>
              </w:rPr>
            </w:r>
            <w:r w:rsidR="00007475">
              <w:rPr>
                <w:noProof/>
                <w:webHidden/>
              </w:rPr>
              <w:fldChar w:fldCharType="separate"/>
            </w:r>
            <w:r w:rsidR="00007475">
              <w:rPr>
                <w:noProof/>
                <w:webHidden/>
              </w:rPr>
              <w:t>1</w:t>
            </w:r>
            <w:r w:rsidR="00007475">
              <w:rPr>
                <w:noProof/>
                <w:webHidden/>
              </w:rPr>
              <w:fldChar w:fldCharType="end"/>
            </w:r>
          </w:hyperlink>
        </w:p>
        <w:p w14:paraId="076BC16F" w14:textId="4708B8E1"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45" w:history="1">
            <w:r w:rsidR="00007475" w:rsidRPr="004F2720">
              <w:rPr>
                <w:rStyle w:val="Hyperlink"/>
                <w:rFonts w:cs="Times New Roman"/>
                <w:noProof/>
              </w:rPr>
              <w:t>DANH SÁCH CÁC BẢNG</w:t>
            </w:r>
            <w:r w:rsidR="00007475">
              <w:rPr>
                <w:noProof/>
                <w:webHidden/>
              </w:rPr>
              <w:tab/>
            </w:r>
            <w:r w:rsidR="00007475">
              <w:rPr>
                <w:noProof/>
                <w:webHidden/>
              </w:rPr>
              <w:fldChar w:fldCharType="begin"/>
            </w:r>
            <w:r w:rsidR="00007475">
              <w:rPr>
                <w:noProof/>
                <w:webHidden/>
              </w:rPr>
              <w:instrText xml:space="preserve"> PAGEREF _Toc198022245 \h </w:instrText>
            </w:r>
            <w:r w:rsidR="00007475">
              <w:rPr>
                <w:noProof/>
                <w:webHidden/>
              </w:rPr>
            </w:r>
            <w:r w:rsidR="00007475">
              <w:rPr>
                <w:noProof/>
                <w:webHidden/>
              </w:rPr>
              <w:fldChar w:fldCharType="separate"/>
            </w:r>
            <w:r w:rsidR="00007475">
              <w:rPr>
                <w:noProof/>
                <w:webHidden/>
              </w:rPr>
              <w:t>1</w:t>
            </w:r>
            <w:r w:rsidR="00007475">
              <w:rPr>
                <w:noProof/>
                <w:webHidden/>
              </w:rPr>
              <w:fldChar w:fldCharType="end"/>
            </w:r>
          </w:hyperlink>
        </w:p>
        <w:p w14:paraId="4BE86876" w14:textId="5FD4D372"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46" w:history="1">
            <w:r w:rsidR="00007475" w:rsidRPr="004F2720">
              <w:rPr>
                <w:rStyle w:val="Hyperlink"/>
                <w:rFonts w:cs="Times New Roman"/>
                <w:noProof/>
              </w:rPr>
              <w:t>DANH SÁCH CÁC HÌNH</w:t>
            </w:r>
            <w:r w:rsidR="00007475">
              <w:rPr>
                <w:noProof/>
                <w:webHidden/>
              </w:rPr>
              <w:tab/>
            </w:r>
            <w:r w:rsidR="00007475">
              <w:rPr>
                <w:noProof/>
                <w:webHidden/>
              </w:rPr>
              <w:fldChar w:fldCharType="begin"/>
            </w:r>
            <w:r w:rsidR="00007475">
              <w:rPr>
                <w:noProof/>
                <w:webHidden/>
              </w:rPr>
              <w:instrText xml:space="preserve"> PAGEREF _Toc198022246 \h </w:instrText>
            </w:r>
            <w:r w:rsidR="00007475">
              <w:rPr>
                <w:noProof/>
                <w:webHidden/>
              </w:rPr>
            </w:r>
            <w:r w:rsidR="00007475">
              <w:rPr>
                <w:noProof/>
                <w:webHidden/>
              </w:rPr>
              <w:fldChar w:fldCharType="separate"/>
            </w:r>
            <w:r w:rsidR="00007475">
              <w:rPr>
                <w:noProof/>
                <w:webHidden/>
              </w:rPr>
              <w:t>2</w:t>
            </w:r>
            <w:r w:rsidR="00007475">
              <w:rPr>
                <w:noProof/>
                <w:webHidden/>
              </w:rPr>
              <w:fldChar w:fldCharType="end"/>
            </w:r>
          </w:hyperlink>
        </w:p>
        <w:p w14:paraId="2DFC45FE" w14:textId="4E4316F1"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47" w:history="1">
            <w:r w:rsidR="00007475" w:rsidRPr="004F2720">
              <w:rPr>
                <w:rStyle w:val="Hyperlink"/>
                <w:rFonts w:cs="Times New Roman"/>
                <w:noProof/>
              </w:rPr>
              <w:t>MỞ ĐẦU</w:t>
            </w:r>
            <w:r w:rsidR="00007475">
              <w:rPr>
                <w:noProof/>
                <w:webHidden/>
              </w:rPr>
              <w:tab/>
            </w:r>
            <w:r w:rsidR="00007475">
              <w:rPr>
                <w:noProof/>
                <w:webHidden/>
              </w:rPr>
              <w:fldChar w:fldCharType="begin"/>
            </w:r>
            <w:r w:rsidR="00007475">
              <w:rPr>
                <w:noProof/>
                <w:webHidden/>
              </w:rPr>
              <w:instrText xml:space="preserve"> PAGEREF _Toc198022247 \h </w:instrText>
            </w:r>
            <w:r w:rsidR="00007475">
              <w:rPr>
                <w:noProof/>
                <w:webHidden/>
              </w:rPr>
            </w:r>
            <w:r w:rsidR="00007475">
              <w:rPr>
                <w:noProof/>
                <w:webHidden/>
              </w:rPr>
              <w:fldChar w:fldCharType="separate"/>
            </w:r>
            <w:r w:rsidR="00007475">
              <w:rPr>
                <w:noProof/>
                <w:webHidden/>
              </w:rPr>
              <w:t>4</w:t>
            </w:r>
            <w:r w:rsidR="00007475">
              <w:rPr>
                <w:noProof/>
                <w:webHidden/>
              </w:rPr>
              <w:fldChar w:fldCharType="end"/>
            </w:r>
          </w:hyperlink>
        </w:p>
        <w:p w14:paraId="4215F3EB" w14:textId="5F74FB27"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48" w:history="1">
            <w:r w:rsidR="00007475" w:rsidRPr="004F2720">
              <w:rPr>
                <w:rStyle w:val="Hyperlink"/>
                <w:rFonts w:cs="Times New Roman"/>
                <w:noProof/>
              </w:rPr>
              <w:t>CHƯƠNG 1. TỔNG</w:t>
            </w:r>
            <w:r w:rsidR="00007475" w:rsidRPr="004F2720">
              <w:rPr>
                <w:rStyle w:val="Hyperlink"/>
                <w:rFonts w:cs="Times New Roman"/>
                <w:noProof/>
                <w:lang w:val="vi-VN"/>
              </w:rPr>
              <w:t xml:space="preserve"> QUAN VỀ BÀI TOÁN</w:t>
            </w:r>
            <w:r w:rsidR="00007475">
              <w:rPr>
                <w:noProof/>
                <w:webHidden/>
              </w:rPr>
              <w:tab/>
            </w:r>
            <w:r w:rsidR="00007475">
              <w:rPr>
                <w:noProof/>
                <w:webHidden/>
              </w:rPr>
              <w:fldChar w:fldCharType="begin"/>
            </w:r>
            <w:r w:rsidR="00007475">
              <w:rPr>
                <w:noProof/>
                <w:webHidden/>
              </w:rPr>
              <w:instrText xml:space="preserve"> PAGEREF _Toc198022248 \h </w:instrText>
            </w:r>
            <w:r w:rsidR="00007475">
              <w:rPr>
                <w:noProof/>
                <w:webHidden/>
              </w:rPr>
            </w:r>
            <w:r w:rsidR="00007475">
              <w:rPr>
                <w:noProof/>
                <w:webHidden/>
              </w:rPr>
              <w:fldChar w:fldCharType="separate"/>
            </w:r>
            <w:r w:rsidR="00007475">
              <w:rPr>
                <w:noProof/>
                <w:webHidden/>
              </w:rPr>
              <w:t>5</w:t>
            </w:r>
            <w:r w:rsidR="00007475">
              <w:rPr>
                <w:noProof/>
                <w:webHidden/>
              </w:rPr>
              <w:fldChar w:fldCharType="end"/>
            </w:r>
          </w:hyperlink>
        </w:p>
        <w:p w14:paraId="5F3B659F" w14:textId="19DB9BB9" w:rsidR="00007475" w:rsidRDefault="00684105">
          <w:pPr>
            <w:pStyle w:val="TOC2"/>
            <w:rPr>
              <w:rFonts w:asciiTheme="minorHAnsi" w:eastAsiaTheme="minorEastAsia" w:hAnsiTheme="minorHAnsi" w:cstheme="minorBidi"/>
              <w:sz w:val="22"/>
              <w:lang w:eastAsia="ja-JP"/>
            </w:rPr>
          </w:pPr>
          <w:hyperlink w:anchor="_Toc198022249" w:history="1">
            <w:r w:rsidR="00007475" w:rsidRPr="004F2720">
              <w:rPr>
                <w:rStyle w:val="Hyperlink"/>
              </w:rPr>
              <w:t>1.1. Giới thiệu bài toán phân loại bệnh trên lá cây</w:t>
            </w:r>
            <w:r w:rsidR="00007475">
              <w:rPr>
                <w:webHidden/>
              </w:rPr>
              <w:tab/>
            </w:r>
            <w:r w:rsidR="00007475">
              <w:rPr>
                <w:webHidden/>
              </w:rPr>
              <w:fldChar w:fldCharType="begin"/>
            </w:r>
            <w:r w:rsidR="00007475">
              <w:rPr>
                <w:webHidden/>
              </w:rPr>
              <w:instrText xml:space="preserve"> PAGEREF _Toc198022249 \h </w:instrText>
            </w:r>
            <w:r w:rsidR="00007475">
              <w:rPr>
                <w:webHidden/>
              </w:rPr>
            </w:r>
            <w:r w:rsidR="00007475">
              <w:rPr>
                <w:webHidden/>
              </w:rPr>
              <w:fldChar w:fldCharType="separate"/>
            </w:r>
            <w:r w:rsidR="00007475">
              <w:rPr>
                <w:webHidden/>
              </w:rPr>
              <w:t>5</w:t>
            </w:r>
            <w:r w:rsidR="00007475">
              <w:rPr>
                <w:webHidden/>
              </w:rPr>
              <w:fldChar w:fldCharType="end"/>
            </w:r>
          </w:hyperlink>
        </w:p>
        <w:p w14:paraId="04B66A25" w14:textId="3EEBFE08" w:rsidR="00007475" w:rsidRDefault="00684105">
          <w:pPr>
            <w:pStyle w:val="TOC3"/>
            <w:rPr>
              <w:rFonts w:asciiTheme="minorHAnsi" w:eastAsiaTheme="minorEastAsia" w:hAnsiTheme="minorHAnsi" w:cstheme="minorBidi"/>
              <w:sz w:val="22"/>
              <w:lang w:eastAsia="ja-JP"/>
            </w:rPr>
          </w:pPr>
          <w:hyperlink w:anchor="_Toc198022250" w:history="1">
            <w:r w:rsidR="00007475" w:rsidRPr="004F2720">
              <w:rPr>
                <w:rStyle w:val="Hyperlink"/>
                <w:bCs/>
              </w:rPr>
              <w:t>1.1.1. Tầm quan trọng của việc phát hiện bệnh trên lá cây</w:t>
            </w:r>
            <w:r w:rsidR="00007475">
              <w:rPr>
                <w:webHidden/>
              </w:rPr>
              <w:tab/>
            </w:r>
            <w:r w:rsidR="00007475">
              <w:rPr>
                <w:webHidden/>
              </w:rPr>
              <w:fldChar w:fldCharType="begin"/>
            </w:r>
            <w:r w:rsidR="00007475">
              <w:rPr>
                <w:webHidden/>
              </w:rPr>
              <w:instrText xml:space="preserve"> PAGEREF _Toc198022250 \h </w:instrText>
            </w:r>
            <w:r w:rsidR="00007475">
              <w:rPr>
                <w:webHidden/>
              </w:rPr>
            </w:r>
            <w:r w:rsidR="00007475">
              <w:rPr>
                <w:webHidden/>
              </w:rPr>
              <w:fldChar w:fldCharType="separate"/>
            </w:r>
            <w:r w:rsidR="00007475">
              <w:rPr>
                <w:webHidden/>
              </w:rPr>
              <w:t>5</w:t>
            </w:r>
            <w:r w:rsidR="00007475">
              <w:rPr>
                <w:webHidden/>
              </w:rPr>
              <w:fldChar w:fldCharType="end"/>
            </w:r>
          </w:hyperlink>
        </w:p>
        <w:p w14:paraId="6512B7B3" w14:textId="3526D1B6" w:rsidR="00007475" w:rsidRDefault="00684105">
          <w:pPr>
            <w:pStyle w:val="TOC3"/>
            <w:rPr>
              <w:rFonts w:asciiTheme="minorHAnsi" w:eastAsiaTheme="minorEastAsia" w:hAnsiTheme="minorHAnsi" w:cstheme="minorBidi"/>
              <w:sz w:val="22"/>
              <w:lang w:eastAsia="ja-JP"/>
            </w:rPr>
          </w:pPr>
          <w:hyperlink w:anchor="_Toc198022251" w:history="1">
            <w:r w:rsidR="00007475" w:rsidRPr="004F2720">
              <w:rPr>
                <w:rStyle w:val="Hyperlink"/>
                <w:bCs/>
              </w:rPr>
              <w:t>1.1.2. Tiềm năng ứng dụng học sâu trong nhận diện bệnh lá cây</w:t>
            </w:r>
            <w:r w:rsidR="00007475">
              <w:rPr>
                <w:webHidden/>
              </w:rPr>
              <w:tab/>
            </w:r>
            <w:r w:rsidR="00007475">
              <w:rPr>
                <w:webHidden/>
              </w:rPr>
              <w:fldChar w:fldCharType="begin"/>
            </w:r>
            <w:r w:rsidR="00007475">
              <w:rPr>
                <w:webHidden/>
              </w:rPr>
              <w:instrText xml:space="preserve"> PAGEREF _Toc198022251 \h </w:instrText>
            </w:r>
            <w:r w:rsidR="00007475">
              <w:rPr>
                <w:webHidden/>
              </w:rPr>
            </w:r>
            <w:r w:rsidR="00007475">
              <w:rPr>
                <w:webHidden/>
              </w:rPr>
              <w:fldChar w:fldCharType="separate"/>
            </w:r>
            <w:r w:rsidR="00007475">
              <w:rPr>
                <w:webHidden/>
              </w:rPr>
              <w:t>6</w:t>
            </w:r>
            <w:r w:rsidR="00007475">
              <w:rPr>
                <w:webHidden/>
              </w:rPr>
              <w:fldChar w:fldCharType="end"/>
            </w:r>
          </w:hyperlink>
        </w:p>
        <w:p w14:paraId="1A1E38F4" w14:textId="5390F718" w:rsidR="00007475" w:rsidRDefault="00684105">
          <w:pPr>
            <w:pStyle w:val="TOC3"/>
            <w:rPr>
              <w:rFonts w:asciiTheme="minorHAnsi" w:eastAsiaTheme="minorEastAsia" w:hAnsiTheme="minorHAnsi" w:cstheme="minorBidi"/>
              <w:sz w:val="22"/>
              <w:lang w:eastAsia="ja-JP"/>
            </w:rPr>
          </w:pPr>
          <w:hyperlink w:anchor="_Toc198022252" w:history="1">
            <w:r w:rsidR="00007475" w:rsidRPr="004F2720">
              <w:rPr>
                <w:rStyle w:val="Hyperlink"/>
                <w:bCs/>
              </w:rPr>
              <w:t>1.1.3. Mục tiêu của đề tài</w:t>
            </w:r>
            <w:r w:rsidR="00007475">
              <w:rPr>
                <w:webHidden/>
              </w:rPr>
              <w:tab/>
            </w:r>
            <w:r w:rsidR="00007475">
              <w:rPr>
                <w:webHidden/>
              </w:rPr>
              <w:fldChar w:fldCharType="begin"/>
            </w:r>
            <w:r w:rsidR="00007475">
              <w:rPr>
                <w:webHidden/>
              </w:rPr>
              <w:instrText xml:space="preserve"> PAGEREF _Toc198022252 \h </w:instrText>
            </w:r>
            <w:r w:rsidR="00007475">
              <w:rPr>
                <w:webHidden/>
              </w:rPr>
            </w:r>
            <w:r w:rsidR="00007475">
              <w:rPr>
                <w:webHidden/>
              </w:rPr>
              <w:fldChar w:fldCharType="separate"/>
            </w:r>
            <w:r w:rsidR="00007475">
              <w:rPr>
                <w:webHidden/>
              </w:rPr>
              <w:t>7</w:t>
            </w:r>
            <w:r w:rsidR="00007475">
              <w:rPr>
                <w:webHidden/>
              </w:rPr>
              <w:fldChar w:fldCharType="end"/>
            </w:r>
          </w:hyperlink>
        </w:p>
        <w:p w14:paraId="147BA3D6" w14:textId="5D6F90B1" w:rsidR="00007475" w:rsidRDefault="00684105">
          <w:pPr>
            <w:pStyle w:val="TOC2"/>
            <w:rPr>
              <w:rFonts w:asciiTheme="minorHAnsi" w:eastAsiaTheme="minorEastAsia" w:hAnsiTheme="minorHAnsi" w:cstheme="minorBidi"/>
              <w:sz w:val="22"/>
              <w:lang w:eastAsia="ja-JP"/>
            </w:rPr>
          </w:pPr>
          <w:hyperlink w:anchor="_Toc198022253" w:history="1">
            <w:r w:rsidR="00007475" w:rsidRPr="004F2720">
              <w:rPr>
                <w:rStyle w:val="Hyperlink"/>
              </w:rPr>
              <w:t>1.2. Ứng dụng học sâu trong phân loại hình ảnh</w:t>
            </w:r>
            <w:r w:rsidR="00007475">
              <w:rPr>
                <w:webHidden/>
              </w:rPr>
              <w:tab/>
            </w:r>
            <w:r w:rsidR="00007475">
              <w:rPr>
                <w:webHidden/>
              </w:rPr>
              <w:fldChar w:fldCharType="begin"/>
            </w:r>
            <w:r w:rsidR="00007475">
              <w:rPr>
                <w:webHidden/>
              </w:rPr>
              <w:instrText xml:space="preserve"> PAGEREF _Toc198022253 \h </w:instrText>
            </w:r>
            <w:r w:rsidR="00007475">
              <w:rPr>
                <w:webHidden/>
              </w:rPr>
            </w:r>
            <w:r w:rsidR="00007475">
              <w:rPr>
                <w:webHidden/>
              </w:rPr>
              <w:fldChar w:fldCharType="separate"/>
            </w:r>
            <w:r w:rsidR="00007475">
              <w:rPr>
                <w:webHidden/>
              </w:rPr>
              <w:t>8</w:t>
            </w:r>
            <w:r w:rsidR="00007475">
              <w:rPr>
                <w:webHidden/>
              </w:rPr>
              <w:fldChar w:fldCharType="end"/>
            </w:r>
          </w:hyperlink>
        </w:p>
        <w:p w14:paraId="66490F3F" w14:textId="14EAEE6F" w:rsidR="00007475" w:rsidRDefault="00684105">
          <w:pPr>
            <w:pStyle w:val="TOC3"/>
            <w:rPr>
              <w:rFonts w:asciiTheme="minorHAnsi" w:eastAsiaTheme="minorEastAsia" w:hAnsiTheme="minorHAnsi" w:cstheme="minorBidi"/>
              <w:sz w:val="22"/>
              <w:lang w:eastAsia="ja-JP"/>
            </w:rPr>
          </w:pPr>
          <w:hyperlink w:anchor="_Toc198022254" w:history="1">
            <w:r w:rsidR="00007475" w:rsidRPr="004F2720">
              <w:rPr>
                <w:rStyle w:val="Hyperlink"/>
                <w:bCs/>
              </w:rPr>
              <w:t>1.2.1. Tổng quan về học sâu trong xử lý hình ảnh</w:t>
            </w:r>
            <w:r w:rsidR="00007475">
              <w:rPr>
                <w:webHidden/>
              </w:rPr>
              <w:tab/>
            </w:r>
            <w:r w:rsidR="00007475">
              <w:rPr>
                <w:webHidden/>
              </w:rPr>
              <w:fldChar w:fldCharType="begin"/>
            </w:r>
            <w:r w:rsidR="00007475">
              <w:rPr>
                <w:webHidden/>
              </w:rPr>
              <w:instrText xml:space="preserve"> PAGEREF _Toc198022254 \h </w:instrText>
            </w:r>
            <w:r w:rsidR="00007475">
              <w:rPr>
                <w:webHidden/>
              </w:rPr>
            </w:r>
            <w:r w:rsidR="00007475">
              <w:rPr>
                <w:webHidden/>
              </w:rPr>
              <w:fldChar w:fldCharType="separate"/>
            </w:r>
            <w:r w:rsidR="00007475">
              <w:rPr>
                <w:webHidden/>
              </w:rPr>
              <w:t>8</w:t>
            </w:r>
            <w:r w:rsidR="00007475">
              <w:rPr>
                <w:webHidden/>
              </w:rPr>
              <w:fldChar w:fldCharType="end"/>
            </w:r>
          </w:hyperlink>
        </w:p>
        <w:p w14:paraId="1BDAE12B" w14:textId="71D224D2" w:rsidR="00007475" w:rsidRDefault="00684105">
          <w:pPr>
            <w:pStyle w:val="TOC3"/>
            <w:rPr>
              <w:rFonts w:asciiTheme="minorHAnsi" w:eastAsiaTheme="minorEastAsia" w:hAnsiTheme="minorHAnsi" w:cstheme="minorBidi"/>
              <w:sz w:val="22"/>
              <w:lang w:eastAsia="ja-JP"/>
            </w:rPr>
          </w:pPr>
          <w:hyperlink w:anchor="_Toc198022255" w:history="1">
            <w:r w:rsidR="00007475" w:rsidRPr="004F2720">
              <w:rPr>
                <w:rStyle w:val="Hyperlink"/>
                <w:bCs/>
              </w:rPr>
              <w:t>1.2.2. Các mô hình học sâu nổi bật</w:t>
            </w:r>
            <w:r w:rsidR="00007475">
              <w:rPr>
                <w:webHidden/>
              </w:rPr>
              <w:tab/>
            </w:r>
            <w:r w:rsidR="00007475">
              <w:rPr>
                <w:webHidden/>
              </w:rPr>
              <w:fldChar w:fldCharType="begin"/>
            </w:r>
            <w:r w:rsidR="00007475">
              <w:rPr>
                <w:webHidden/>
              </w:rPr>
              <w:instrText xml:space="preserve"> PAGEREF _Toc198022255 \h </w:instrText>
            </w:r>
            <w:r w:rsidR="00007475">
              <w:rPr>
                <w:webHidden/>
              </w:rPr>
            </w:r>
            <w:r w:rsidR="00007475">
              <w:rPr>
                <w:webHidden/>
              </w:rPr>
              <w:fldChar w:fldCharType="separate"/>
            </w:r>
            <w:r w:rsidR="00007475">
              <w:rPr>
                <w:webHidden/>
              </w:rPr>
              <w:t>8</w:t>
            </w:r>
            <w:r w:rsidR="00007475">
              <w:rPr>
                <w:webHidden/>
              </w:rPr>
              <w:fldChar w:fldCharType="end"/>
            </w:r>
          </w:hyperlink>
        </w:p>
        <w:p w14:paraId="36FCFD12" w14:textId="386A2FE5" w:rsidR="00007475" w:rsidRDefault="00684105">
          <w:pPr>
            <w:pStyle w:val="TOC3"/>
            <w:rPr>
              <w:rFonts w:asciiTheme="minorHAnsi" w:eastAsiaTheme="minorEastAsia" w:hAnsiTheme="minorHAnsi" w:cstheme="minorBidi"/>
              <w:sz w:val="22"/>
              <w:lang w:eastAsia="ja-JP"/>
            </w:rPr>
          </w:pPr>
          <w:hyperlink w:anchor="_Toc198022256" w:history="1">
            <w:r w:rsidR="00007475" w:rsidRPr="004F2720">
              <w:rPr>
                <w:rStyle w:val="Hyperlink"/>
                <w:bCs/>
              </w:rPr>
              <w:t>1.2.3. Tiềm năng ứng dụng vào bài toán phân loại bệnh lá cây</w:t>
            </w:r>
            <w:r w:rsidR="00007475">
              <w:rPr>
                <w:webHidden/>
              </w:rPr>
              <w:tab/>
            </w:r>
            <w:r w:rsidR="00007475">
              <w:rPr>
                <w:webHidden/>
              </w:rPr>
              <w:fldChar w:fldCharType="begin"/>
            </w:r>
            <w:r w:rsidR="00007475">
              <w:rPr>
                <w:webHidden/>
              </w:rPr>
              <w:instrText xml:space="preserve"> PAGEREF _Toc198022256 \h </w:instrText>
            </w:r>
            <w:r w:rsidR="00007475">
              <w:rPr>
                <w:webHidden/>
              </w:rPr>
            </w:r>
            <w:r w:rsidR="00007475">
              <w:rPr>
                <w:webHidden/>
              </w:rPr>
              <w:fldChar w:fldCharType="separate"/>
            </w:r>
            <w:r w:rsidR="00007475">
              <w:rPr>
                <w:webHidden/>
              </w:rPr>
              <w:t>8</w:t>
            </w:r>
            <w:r w:rsidR="00007475">
              <w:rPr>
                <w:webHidden/>
              </w:rPr>
              <w:fldChar w:fldCharType="end"/>
            </w:r>
          </w:hyperlink>
        </w:p>
        <w:p w14:paraId="22857C33" w14:textId="20A90697" w:rsidR="00007475" w:rsidRDefault="00684105">
          <w:pPr>
            <w:pStyle w:val="TOC2"/>
            <w:rPr>
              <w:rFonts w:asciiTheme="minorHAnsi" w:eastAsiaTheme="minorEastAsia" w:hAnsiTheme="minorHAnsi" w:cstheme="minorBidi"/>
              <w:sz w:val="22"/>
              <w:lang w:eastAsia="ja-JP"/>
            </w:rPr>
          </w:pPr>
          <w:hyperlink w:anchor="_Toc198022257" w:history="1">
            <w:r w:rsidR="00007475" w:rsidRPr="004F2720">
              <w:rPr>
                <w:rStyle w:val="Hyperlink"/>
              </w:rPr>
              <w:t>1.3. Cơ sở dữ liệu hình ảnh lá cây</w:t>
            </w:r>
            <w:r w:rsidR="00007475">
              <w:rPr>
                <w:webHidden/>
              </w:rPr>
              <w:tab/>
            </w:r>
            <w:r w:rsidR="00007475">
              <w:rPr>
                <w:webHidden/>
              </w:rPr>
              <w:fldChar w:fldCharType="begin"/>
            </w:r>
            <w:r w:rsidR="00007475">
              <w:rPr>
                <w:webHidden/>
              </w:rPr>
              <w:instrText xml:space="preserve"> PAGEREF _Toc198022257 \h </w:instrText>
            </w:r>
            <w:r w:rsidR="00007475">
              <w:rPr>
                <w:webHidden/>
              </w:rPr>
            </w:r>
            <w:r w:rsidR="00007475">
              <w:rPr>
                <w:webHidden/>
              </w:rPr>
              <w:fldChar w:fldCharType="separate"/>
            </w:r>
            <w:r w:rsidR="00007475">
              <w:rPr>
                <w:webHidden/>
              </w:rPr>
              <w:t>9</w:t>
            </w:r>
            <w:r w:rsidR="00007475">
              <w:rPr>
                <w:webHidden/>
              </w:rPr>
              <w:fldChar w:fldCharType="end"/>
            </w:r>
          </w:hyperlink>
        </w:p>
        <w:p w14:paraId="75FA7023" w14:textId="3461D58B" w:rsidR="00007475" w:rsidRDefault="00684105">
          <w:pPr>
            <w:pStyle w:val="TOC2"/>
            <w:rPr>
              <w:rFonts w:asciiTheme="minorHAnsi" w:eastAsiaTheme="minorEastAsia" w:hAnsiTheme="minorHAnsi" w:cstheme="minorBidi"/>
              <w:sz w:val="22"/>
              <w:lang w:eastAsia="ja-JP"/>
            </w:rPr>
          </w:pPr>
          <w:hyperlink w:anchor="_Toc198022258" w:history="1">
            <w:r w:rsidR="00007475" w:rsidRPr="004F2720">
              <w:rPr>
                <w:rStyle w:val="Hyperlink"/>
              </w:rPr>
              <w:t>1.4. Quy trình giải quyết bài toán</w:t>
            </w:r>
            <w:r w:rsidR="00007475">
              <w:rPr>
                <w:webHidden/>
              </w:rPr>
              <w:tab/>
            </w:r>
            <w:r w:rsidR="00007475">
              <w:rPr>
                <w:webHidden/>
              </w:rPr>
              <w:fldChar w:fldCharType="begin"/>
            </w:r>
            <w:r w:rsidR="00007475">
              <w:rPr>
                <w:webHidden/>
              </w:rPr>
              <w:instrText xml:space="preserve"> PAGEREF _Toc198022258 \h </w:instrText>
            </w:r>
            <w:r w:rsidR="00007475">
              <w:rPr>
                <w:webHidden/>
              </w:rPr>
            </w:r>
            <w:r w:rsidR="00007475">
              <w:rPr>
                <w:webHidden/>
              </w:rPr>
              <w:fldChar w:fldCharType="separate"/>
            </w:r>
            <w:r w:rsidR="00007475">
              <w:rPr>
                <w:webHidden/>
              </w:rPr>
              <w:t>9</w:t>
            </w:r>
            <w:r w:rsidR="00007475">
              <w:rPr>
                <w:webHidden/>
              </w:rPr>
              <w:fldChar w:fldCharType="end"/>
            </w:r>
          </w:hyperlink>
        </w:p>
        <w:p w14:paraId="23ACF716" w14:textId="4D52291B"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59" w:history="1">
            <w:r w:rsidR="00007475" w:rsidRPr="004F2720">
              <w:rPr>
                <w:rStyle w:val="Hyperlink"/>
                <w:rFonts w:cs="Times New Roman"/>
                <w:noProof/>
                <w:lang w:val="vi-VN"/>
              </w:rPr>
              <w:t>CHƯƠNG 2 : MÔ TẢ TẬP DỮ LIỆU</w:t>
            </w:r>
            <w:r w:rsidR="00007475">
              <w:rPr>
                <w:noProof/>
                <w:webHidden/>
              </w:rPr>
              <w:tab/>
            </w:r>
            <w:r w:rsidR="00007475">
              <w:rPr>
                <w:noProof/>
                <w:webHidden/>
              </w:rPr>
              <w:fldChar w:fldCharType="begin"/>
            </w:r>
            <w:r w:rsidR="00007475">
              <w:rPr>
                <w:noProof/>
                <w:webHidden/>
              </w:rPr>
              <w:instrText xml:space="preserve"> PAGEREF _Toc198022259 \h </w:instrText>
            </w:r>
            <w:r w:rsidR="00007475">
              <w:rPr>
                <w:noProof/>
                <w:webHidden/>
              </w:rPr>
            </w:r>
            <w:r w:rsidR="00007475">
              <w:rPr>
                <w:noProof/>
                <w:webHidden/>
              </w:rPr>
              <w:fldChar w:fldCharType="separate"/>
            </w:r>
            <w:r w:rsidR="00007475">
              <w:rPr>
                <w:noProof/>
                <w:webHidden/>
              </w:rPr>
              <w:t>11</w:t>
            </w:r>
            <w:r w:rsidR="00007475">
              <w:rPr>
                <w:noProof/>
                <w:webHidden/>
              </w:rPr>
              <w:fldChar w:fldCharType="end"/>
            </w:r>
          </w:hyperlink>
        </w:p>
        <w:p w14:paraId="3D8FD0F2" w14:textId="148A976D" w:rsidR="00007475" w:rsidRDefault="00684105">
          <w:pPr>
            <w:pStyle w:val="TOC2"/>
            <w:rPr>
              <w:rFonts w:asciiTheme="minorHAnsi" w:eastAsiaTheme="minorEastAsia" w:hAnsiTheme="minorHAnsi" w:cstheme="minorBidi"/>
              <w:sz w:val="22"/>
              <w:lang w:eastAsia="ja-JP"/>
            </w:rPr>
          </w:pPr>
          <w:hyperlink w:anchor="_Toc198022260" w:history="1">
            <w:r w:rsidR="00007475" w:rsidRPr="004F2720">
              <w:rPr>
                <w:rStyle w:val="Hyperlink"/>
              </w:rPr>
              <w:t>2.1. Giới thiệu về tập dữ liệu</w:t>
            </w:r>
            <w:r w:rsidR="00007475">
              <w:rPr>
                <w:webHidden/>
              </w:rPr>
              <w:tab/>
            </w:r>
            <w:r w:rsidR="00007475">
              <w:rPr>
                <w:webHidden/>
              </w:rPr>
              <w:fldChar w:fldCharType="begin"/>
            </w:r>
            <w:r w:rsidR="00007475">
              <w:rPr>
                <w:webHidden/>
              </w:rPr>
              <w:instrText xml:space="preserve"> PAGEREF _Toc198022260 \h </w:instrText>
            </w:r>
            <w:r w:rsidR="00007475">
              <w:rPr>
                <w:webHidden/>
              </w:rPr>
            </w:r>
            <w:r w:rsidR="00007475">
              <w:rPr>
                <w:webHidden/>
              </w:rPr>
              <w:fldChar w:fldCharType="separate"/>
            </w:r>
            <w:r w:rsidR="00007475">
              <w:rPr>
                <w:webHidden/>
              </w:rPr>
              <w:t>11</w:t>
            </w:r>
            <w:r w:rsidR="00007475">
              <w:rPr>
                <w:webHidden/>
              </w:rPr>
              <w:fldChar w:fldCharType="end"/>
            </w:r>
          </w:hyperlink>
        </w:p>
        <w:p w14:paraId="514FB878" w14:textId="2D7CEA63" w:rsidR="00007475" w:rsidRDefault="00684105">
          <w:pPr>
            <w:pStyle w:val="TOC2"/>
            <w:rPr>
              <w:rFonts w:asciiTheme="minorHAnsi" w:eastAsiaTheme="minorEastAsia" w:hAnsiTheme="minorHAnsi" w:cstheme="minorBidi"/>
              <w:sz w:val="22"/>
              <w:lang w:eastAsia="ja-JP"/>
            </w:rPr>
          </w:pPr>
          <w:hyperlink w:anchor="_Toc198022261" w:history="1">
            <w:r w:rsidR="00007475" w:rsidRPr="004F2720">
              <w:rPr>
                <w:rStyle w:val="Hyperlink"/>
                <w:bCs/>
              </w:rPr>
              <w:t>2.2. Các lớp (nhãn) trong tập dữ liệu</w:t>
            </w:r>
            <w:r w:rsidR="00007475">
              <w:rPr>
                <w:webHidden/>
              </w:rPr>
              <w:tab/>
            </w:r>
            <w:r w:rsidR="00007475">
              <w:rPr>
                <w:webHidden/>
              </w:rPr>
              <w:fldChar w:fldCharType="begin"/>
            </w:r>
            <w:r w:rsidR="00007475">
              <w:rPr>
                <w:webHidden/>
              </w:rPr>
              <w:instrText xml:space="preserve"> PAGEREF _Toc198022261 \h </w:instrText>
            </w:r>
            <w:r w:rsidR="00007475">
              <w:rPr>
                <w:webHidden/>
              </w:rPr>
            </w:r>
            <w:r w:rsidR="00007475">
              <w:rPr>
                <w:webHidden/>
              </w:rPr>
              <w:fldChar w:fldCharType="separate"/>
            </w:r>
            <w:r w:rsidR="00007475">
              <w:rPr>
                <w:webHidden/>
              </w:rPr>
              <w:t>11</w:t>
            </w:r>
            <w:r w:rsidR="00007475">
              <w:rPr>
                <w:webHidden/>
              </w:rPr>
              <w:fldChar w:fldCharType="end"/>
            </w:r>
          </w:hyperlink>
        </w:p>
        <w:p w14:paraId="7A64A44A" w14:textId="574255A4" w:rsidR="00007475" w:rsidRDefault="00684105">
          <w:pPr>
            <w:pStyle w:val="TOC2"/>
            <w:rPr>
              <w:rFonts w:asciiTheme="minorHAnsi" w:eastAsiaTheme="minorEastAsia" w:hAnsiTheme="minorHAnsi" w:cstheme="minorBidi"/>
              <w:sz w:val="22"/>
              <w:lang w:eastAsia="ja-JP"/>
            </w:rPr>
          </w:pPr>
          <w:hyperlink w:anchor="_Toc198022262" w:history="1">
            <w:r w:rsidR="00007475" w:rsidRPr="004F2720">
              <w:rPr>
                <w:rStyle w:val="Hyperlink"/>
                <w:bCs/>
              </w:rPr>
              <w:t>2.3. Quy trình tiền xử lý dữ liệu</w:t>
            </w:r>
            <w:r w:rsidR="00007475">
              <w:rPr>
                <w:webHidden/>
              </w:rPr>
              <w:tab/>
            </w:r>
            <w:r w:rsidR="00007475">
              <w:rPr>
                <w:webHidden/>
              </w:rPr>
              <w:fldChar w:fldCharType="begin"/>
            </w:r>
            <w:r w:rsidR="00007475">
              <w:rPr>
                <w:webHidden/>
              </w:rPr>
              <w:instrText xml:space="preserve"> PAGEREF _Toc198022262 \h </w:instrText>
            </w:r>
            <w:r w:rsidR="00007475">
              <w:rPr>
                <w:webHidden/>
              </w:rPr>
            </w:r>
            <w:r w:rsidR="00007475">
              <w:rPr>
                <w:webHidden/>
              </w:rPr>
              <w:fldChar w:fldCharType="separate"/>
            </w:r>
            <w:r w:rsidR="00007475">
              <w:rPr>
                <w:webHidden/>
              </w:rPr>
              <w:t>12</w:t>
            </w:r>
            <w:r w:rsidR="00007475">
              <w:rPr>
                <w:webHidden/>
              </w:rPr>
              <w:fldChar w:fldCharType="end"/>
            </w:r>
          </w:hyperlink>
        </w:p>
        <w:p w14:paraId="01FF9CC7" w14:textId="21F2516C" w:rsidR="00007475" w:rsidRDefault="00684105">
          <w:pPr>
            <w:pStyle w:val="TOC2"/>
            <w:rPr>
              <w:rFonts w:asciiTheme="minorHAnsi" w:eastAsiaTheme="minorEastAsia" w:hAnsiTheme="minorHAnsi" w:cstheme="minorBidi"/>
              <w:sz w:val="22"/>
              <w:lang w:eastAsia="ja-JP"/>
            </w:rPr>
          </w:pPr>
          <w:hyperlink w:anchor="_Toc198022263" w:history="1">
            <w:r w:rsidR="00007475" w:rsidRPr="004F2720">
              <w:rPr>
                <w:rStyle w:val="Hyperlink"/>
                <w:bCs/>
              </w:rPr>
              <w:t>2.4. Chia tập dữ liệu</w:t>
            </w:r>
            <w:r w:rsidR="00007475">
              <w:rPr>
                <w:webHidden/>
              </w:rPr>
              <w:tab/>
            </w:r>
            <w:r w:rsidR="00007475">
              <w:rPr>
                <w:webHidden/>
              </w:rPr>
              <w:fldChar w:fldCharType="begin"/>
            </w:r>
            <w:r w:rsidR="00007475">
              <w:rPr>
                <w:webHidden/>
              </w:rPr>
              <w:instrText xml:space="preserve"> PAGEREF _Toc198022263 \h </w:instrText>
            </w:r>
            <w:r w:rsidR="00007475">
              <w:rPr>
                <w:webHidden/>
              </w:rPr>
            </w:r>
            <w:r w:rsidR="00007475">
              <w:rPr>
                <w:webHidden/>
              </w:rPr>
              <w:fldChar w:fldCharType="separate"/>
            </w:r>
            <w:r w:rsidR="00007475">
              <w:rPr>
                <w:webHidden/>
              </w:rPr>
              <w:t>12</w:t>
            </w:r>
            <w:r w:rsidR="00007475">
              <w:rPr>
                <w:webHidden/>
              </w:rPr>
              <w:fldChar w:fldCharType="end"/>
            </w:r>
          </w:hyperlink>
        </w:p>
        <w:p w14:paraId="462E355D" w14:textId="38D76FE9"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64" w:history="1">
            <w:r w:rsidR="00007475" w:rsidRPr="004F2720">
              <w:rPr>
                <w:rStyle w:val="Hyperlink"/>
                <w:rFonts w:cs="Times New Roman"/>
                <w:noProof/>
              </w:rPr>
              <w:t>CHƯƠNG 3. MÔ</w:t>
            </w:r>
            <w:r w:rsidR="00007475" w:rsidRPr="004F2720">
              <w:rPr>
                <w:rStyle w:val="Hyperlink"/>
                <w:rFonts w:cs="Times New Roman"/>
                <w:noProof/>
                <w:lang w:val="vi-VN"/>
              </w:rPr>
              <w:t xml:space="preserve"> HÌNH</w:t>
            </w:r>
            <w:r w:rsidR="00007475">
              <w:rPr>
                <w:noProof/>
                <w:webHidden/>
              </w:rPr>
              <w:tab/>
            </w:r>
            <w:r w:rsidR="00007475">
              <w:rPr>
                <w:noProof/>
                <w:webHidden/>
              </w:rPr>
              <w:fldChar w:fldCharType="begin"/>
            </w:r>
            <w:r w:rsidR="00007475">
              <w:rPr>
                <w:noProof/>
                <w:webHidden/>
              </w:rPr>
              <w:instrText xml:space="preserve"> PAGEREF _Toc198022264 \h </w:instrText>
            </w:r>
            <w:r w:rsidR="00007475">
              <w:rPr>
                <w:noProof/>
                <w:webHidden/>
              </w:rPr>
            </w:r>
            <w:r w:rsidR="00007475">
              <w:rPr>
                <w:noProof/>
                <w:webHidden/>
              </w:rPr>
              <w:fldChar w:fldCharType="separate"/>
            </w:r>
            <w:r w:rsidR="00007475">
              <w:rPr>
                <w:noProof/>
                <w:webHidden/>
              </w:rPr>
              <w:t>14</w:t>
            </w:r>
            <w:r w:rsidR="00007475">
              <w:rPr>
                <w:noProof/>
                <w:webHidden/>
              </w:rPr>
              <w:fldChar w:fldCharType="end"/>
            </w:r>
          </w:hyperlink>
        </w:p>
        <w:p w14:paraId="75C21E08" w14:textId="05B09C02" w:rsidR="00007475" w:rsidRDefault="00684105">
          <w:pPr>
            <w:pStyle w:val="TOC2"/>
            <w:rPr>
              <w:rFonts w:asciiTheme="minorHAnsi" w:eastAsiaTheme="minorEastAsia" w:hAnsiTheme="minorHAnsi" w:cstheme="minorBidi"/>
              <w:sz w:val="22"/>
              <w:lang w:eastAsia="ja-JP"/>
            </w:rPr>
          </w:pPr>
          <w:hyperlink w:anchor="_Toc198022265" w:history="1">
            <w:r w:rsidR="00007475" w:rsidRPr="004F2720">
              <w:rPr>
                <w:rStyle w:val="Hyperlink"/>
              </w:rPr>
              <w:t>3.1. Giới thiệu chung về mô hình học sâu</w:t>
            </w:r>
            <w:r w:rsidR="00007475">
              <w:rPr>
                <w:webHidden/>
              </w:rPr>
              <w:tab/>
            </w:r>
            <w:r w:rsidR="00007475">
              <w:rPr>
                <w:webHidden/>
              </w:rPr>
              <w:fldChar w:fldCharType="begin"/>
            </w:r>
            <w:r w:rsidR="00007475">
              <w:rPr>
                <w:webHidden/>
              </w:rPr>
              <w:instrText xml:space="preserve"> PAGEREF _Toc198022265 \h </w:instrText>
            </w:r>
            <w:r w:rsidR="00007475">
              <w:rPr>
                <w:webHidden/>
              </w:rPr>
            </w:r>
            <w:r w:rsidR="00007475">
              <w:rPr>
                <w:webHidden/>
              </w:rPr>
              <w:fldChar w:fldCharType="separate"/>
            </w:r>
            <w:r w:rsidR="00007475">
              <w:rPr>
                <w:webHidden/>
              </w:rPr>
              <w:t>14</w:t>
            </w:r>
            <w:r w:rsidR="00007475">
              <w:rPr>
                <w:webHidden/>
              </w:rPr>
              <w:fldChar w:fldCharType="end"/>
            </w:r>
          </w:hyperlink>
        </w:p>
        <w:p w14:paraId="3307034E" w14:textId="25EA627D" w:rsidR="00007475" w:rsidRDefault="00684105">
          <w:pPr>
            <w:pStyle w:val="TOC2"/>
            <w:rPr>
              <w:rFonts w:asciiTheme="minorHAnsi" w:eastAsiaTheme="minorEastAsia" w:hAnsiTheme="minorHAnsi" w:cstheme="minorBidi"/>
              <w:sz w:val="22"/>
              <w:lang w:eastAsia="ja-JP"/>
            </w:rPr>
          </w:pPr>
          <w:hyperlink w:anchor="_Toc198022266" w:history="1">
            <w:r w:rsidR="00007475" w:rsidRPr="004F2720">
              <w:rPr>
                <w:rStyle w:val="Hyperlink"/>
              </w:rPr>
              <w:t>3.2. Mô hình CNN</w:t>
            </w:r>
            <w:r w:rsidR="00007475">
              <w:rPr>
                <w:webHidden/>
              </w:rPr>
              <w:tab/>
            </w:r>
            <w:r w:rsidR="00007475">
              <w:rPr>
                <w:webHidden/>
              </w:rPr>
              <w:fldChar w:fldCharType="begin"/>
            </w:r>
            <w:r w:rsidR="00007475">
              <w:rPr>
                <w:webHidden/>
              </w:rPr>
              <w:instrText xml:space="preserve"> PAGEREF _Toc198022266 \h </w:instrText>
            </w:r>
            <w:r w:rsidR="00007475">
              <w:rPr>
                <w:webHidden/>
              </w:rPr>
            </w:r>
            <w:r w:rsidR="00007475">
              <w:rPr>
                <w:webHidden/>
              </w:rPr>
              <w:fldChar w:fldCharType="separate"/>
            </w:r>
            <w:r w:rsidR="00007475">
              <w:rPr>
                <w:webHidden/>
              </w:rPr>
              <w:t>14</w:t>
            </w:r>
            <w:r w:rsidR="00007475">
              <w:rPr>
                <w:webHidden/>
              </w:rPr>
              <w:fldChar w:fldCharType="end"/>
            </w:r>
          </w:hyperlink>
        </w:p>
        <w:p w14:paraId="2F169E7B" w14:textId="68B3328A" w:rsidR="00007475" w:rsidRDefault="00684105">
          <w:pPr>
            <w:pStyle w:val="TOC3"/>
            <w:rPr>
              <w:rFonts w:asciiTheme="minorHAnsi" w:eastAsiaTheme="minorEastAsia" w:hAnsiTheme="minorHAnsi" w:cstheme="minorBidi"/>
              <w:sz w:val="22"/>
              <w:lang w:eastAsia="ja-JP"/>
            </w:rPr>
          </w:pPr>
          <w:hyperlink w:anchor="_Toc198022267" w:history="1">
            <w:r w:rsidR="00007475" w:rsidRPr="004F2720">
              <w:rPr>
                <w:rStyle w:val="Hyperlink"/>
                <w:bCs/>
              </w:rPr>
              <w:t xml:space="preserve">3.2.1. </w:t>
            </w:r>
            <w:r w:rsidR="00007475" w:rsidRPr="004F2720">
              <w:rPr>
                <w:rStyle w:val="Hyperlink"/>
                <w:rFonts w:cs="Times New Roman"/>
                <w:bCs/>
              </w:rPr>
              <w:t>CNN ( Convolutional Neural Network ) là gì</w:t>
            </w:r>
            <w:r w:rsidR="00007475">
              <w:rPr>
                <w:webHidden/>
              </w:rPr>
              <w:tab/>
            </w:r>
            <w:r w:rsidR="00007475">
              <w:rPr>
                <w:webHidden/>
              </w:rPr>
              <w:fldChar w:fldCharType="begin"/>
            </w:r>
            <w:r w:rsidR="00007475">
              <w:rPr>
                <w:webHidden/>
              </w:rPr>
              <w:instrText xml:space="preserve"> PAGEREF _Toc198022267 \h </w:instrText>
            </w:r>
            <w:r w:rsidR="00007475">
              <w:rPr>
                <w:webHidden/>
              </w:rPr>
            </w:r>
            <w:r w:rsidR="00007475">
              <w:rPr>
                <w:webHidden/>
              </w:rPr>
              <w:fldChar w:fldCharType="separate"/>
            </w:r>
            <w:r w:rsidR="00007475">
              <w:rPr>
                <w:webHidden/>
              </w:rPr>
              <w:t>14</w:t>
            </w:r>
            <w:r w:rsidR="00007475">
              <w:rPr>
                <w:webHidden/>
              </w:rPr>
              <w:fldChar w:fldCharType="end"/>
            </w:r>
          </w:hyperlink>
        </w:p>
        <w:p w14:paraId="11CA91AE" w14:textId="02C830EC" w:rsidR="00007475" w:rsidRDefault="00684105">
          <w:pPr>
            <w:pStyle w:val="TOC3"/>
            <w:rPr>
              <w:rFonts w:asciiTheme="minorHAnsi" w:eastAsiaTheme="minorEastAsia" w:hAnsiTheme="minorHAnsi" w:cstheme="minorBidi"/>
              <w:sz w:val="22"/>
              <w:lang w:eastAsia="ja-JP"/>
            </w:rPr>
          </w:pPr>
          <w:hyperlink w:anchor="_Toc198022268" w:history="1">
            <w:r w:rsidR="00007475" w:rsidRPr="004F2720">
              <w:rPr>
                <w:rStyle w:val="Hyperlink"/>
                <w:bCs/>
              </w:rPr>
              <w:t>3.2.2. Cấu trúc tổng thể</w:t>
            </w:r>
            <w:r w:rsidR="00007475">
              <w:rPr>
                <w:webHidden/>
              </w:rPr>
              <w:tab/>
            </w:r>
            <w:r w:rsidR="00007475">
              <w:rPr>
                <w:webHidden/>
              </w:rPr>
              <w:fldChar w:fldCharType="begin"/>
            </w:r>
            <w:r w:rsidR="00007475">
              <w:rPr>
                <w:webHidden/>
              </w:rPr>
              <w:instrText xml:space="preserve"> PAGEREF _Toc198022268 \h </w:instrText>
            </w:r>
            <w:r w:rsidR="00007475">
              <w:rPr>
                <w:webHidden/>
              </w:rPr>
            </w:r>
            <w:r w:rsidR="00007475">
              <w:rPr>
                <w:webHidden/>
              </w:rPr>
              <w:fldChar w:fldCharType="separate"/>
            </w:r>
            <w:r w:rsidR="00007475">
              <w:rPr>
                <w:webHidden/>
              </w:rPr>
              <w:t>15</w:t>
            </w:r>
            <w:r w:rsidR="00007475">
              <w:rPr>
                <w:webHidden/>
              </w:rPr>
              <w:fldChar w:fldCharType="end"/>
            </w:r>
          </w:hyperlink>
        </w:p>
        <w:p w14:paraId="23436E25" w14:textId="416DD33C" w:rsidR="00007475" w:rsidRPr="00007475" w:rsidRDefault="00007475">
          <w:pPr>
            <w:pStyle w:val="TOC3"/>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"_Toc198022269"</w:instrText>
          </w:r>
          <w:r w:rsidRPr="00007475">
            <w:rPr>
              <w:rStyle w:val="Hyperlink"/>
            </w:rPr>
            <w:instrText xml:space="preserve"> </w:instrText>
          </w:r>
          <w:r w:rsidRPr="000A037C">
            <w:rPr>
              <w:rStyle w:val="Hyperlink"/>
              <w:rPrChange w:id="13" w:author="bui" w:date="2025-05-13T09:52:00Z">
                <w:rPr>
                  <w:rStyle w:val="Hyperlink"/>
                </w:rPr>
              </w:rPrChange>
            </w:rPr>
            <w:fldChar w:fldCharType="separate"/>
          </w:r>
          <w:r w:rsidRPr="00007475">
            <w:rPr>
              <w:rStyle w:val="Hyperlink"/>
              <w:rPrChange w:id="14" w:author="bui" w:date="2025-05-13T09:52:00Z">
                <w:rPr>
                  <w:rStyle w:val="Hyperlink"/>
                  <w:bCs/>
                </w:rPr>
              </w:rPrChange>
            </w:rPr>
            <w:t xml:space="preserve">3.2.3. </w:t>
          </w:r>
          <w:r w:rsidRPr="00007475">
            <w:rPr>
              <w:rStyle w:val="Hyperlink"/>
              <w:lang w:eastAsia="ja-JP"/>
            </w:rPr>
            <w:t>Phép tích chập</w:t>
          </w:r>
          <w:r w:rsidRPr="00007475">
            <w:rPr>
              <w:webHidden/>
            </w:rPr>
            <w:tab/>
          </w:r>
          <w:r w:rsidRPr="000A037C">
            <w:rPr>
              <w:webHidden/>
            </w:rPr>
            <w:fldChar w:fldCharType="begin"/>
          </w:r>
          <w:r w:rsidRPr="00007475">
            <w:rPr>
              <w:webHidden/>
            </w:rPr>
            <w:instrText xml:space="preserve"> PAGEREF _Toc198022269 \h </w:instrText>
          </w:r>
          <w:r w:rsidRPr="000A037C">
            <w:rPr>
              <w:webHidden/>
            </w:rPr>
          </w:r>
          <w:r w:rsidRPr="000A037C">
            <w:rPr>
              <w:webHidden/>
              <w:rPrChange w:id="15" w:author="bui" w:date="2025-05-13T09:52:00Z">
                <w:rPr>
                  <w:webHidden/>
                </w:rPr>
              </w:rPrChange>
            </w:rPr>
            <w:fldChar w:fldCharType="separate"/>
          </w:r>
          <w:r w:rsidRPr="00007475">
            <w:rPr>
              <w:webHidden/>
            </w:rPr>
            <w:t>16</w:t>
          </w:r>
          <w:r w:rsidRPr="000A037C">
            <w:rPr>
              <w:webHidden/>
            </w:rPr>
            <w:fldChar w:fldCharType="end"/>
          </w:r>
          <w:r w:rsidRPr="000A037C">
            <w:rPr>
              <w:rStyle w:val="Hyperlink"/>
            </w:rPr>
            <w:fldChar w:fldCharType="end"/>
          </w:r>
        </w:p>
        <w:p w14:paraId="6CE5422D" w14:textId="3D49F089" w:rsidR="00007475" w:rsidRDefault="00684105">
          <w:pPr>
            <w:pStyle w:val="TOC3"/>
            <w:rPr>
              <w:rFonts w:asciiTheme="minorHAnsi" w:eastAsiaTheme="minorEastAsia" w:hAnsiTheme="minorHAnsi" w:cstheme="minorBidi"/>
              <w:sz w:val="22"/>
              <w:lang w:eastAsia="ja-JP"/>
            </w:rPr>
          </w:pPr>
          <w:hyperlink w:anchor="_Toc198022270" w:history="1">
            <w:r w:rsidR="00007475" w:rsidRPr="004F2720">
              <w:rPr>
                <w:rStyle w:val="Hyperlink"/>
                <w:bCs/>
              </w:rPr>
              <w:t xml:space="preserve">3.2.4. </w:t>
            </w:r>
            <w:r w:rsidR="00007475" w:rsidRPr="004F2720">
              <w:rPr>
                <w:rStyle w:val="Hyperlink"/>
                <w:rFonts w:cs="Times New Roman"/>
                <w:bCs/>
                <w:lang w:val="fr-FR"/>
              </w:rPr>
              <w:t>Padding</w:t>
            </w:r>
            <w:r w:rsidR="00007475">
              <w:rPr>
                <w:webHidden/>
              </w:rPr>
              <w:tab/>
            </w:r>
            <w:r w:rsidR="00007475">
              <w:rPr>
                <w:webHidden/>
              </w:rPr>
              <w:fldChar w:fldCharType="begin"/>
            </w:r>
            <w:r w:rsidR="00007475">
              <w:rPr>
                <w:webHidden/>
              </w:rPr>
              <w:instrText xml:space="preserve"> PAGEREF _Toc198022270 \h </w:instrText>
            </w:r>
            <w:r w:rsidR="00007475">
              <w:rPr>
                <w:webHidden/>
              </w:rPr>
            </w:r>
            <w:r w:rsidR="00007475">
              <w:rPr>
                <w:webHidden/>
              </w:rPr>
              <w:fldChar w:fldCharType="separate"/>
            </w:r>
            <w:r w:rsidR="00007475">
              <w:rPr>
                <w:webHidden/>
              </w:rPr>
              <w:t>18</w:t>
            </w:r>
            <w:r w:rsidR="00007475">
              <w:rPr>
                <w:webHidden/>
              </w:rPr>
              <w:fldChar w:fldCharType="end"/>
            </w:r>
          </w:hyperlink>
        </w:p>
        <w:p w14:paraId="3228B627" w14:textId="2B117073" w:rsidR="00007475" w:rsidRDefault="00684105">
          <w:pPr>
            <w:pStyle w:val="TOC3"/>
            <w:rPr>
              <w:rFonts w:asciiTheme="minorHAnsi" w:eastAsiaTheme="minorEastAsia" w:hAnsiTheme="minorHAnsi" w:cstheme="minorBidi"/>
              <w:sz w:val="22"/>
              <w:lang w:eastAsia="ja-JP"/>
            </w:rPr>
          </w:pPr>
          <w:hyperlink w:anchor="_Toc198022271" w:history="1">
            <w:r w:rsidR="00007475" w:rsidRPr="004F2720">
              <w:rPr>
                <w:rStyle w:val="Hyperlink"/>
                <w:bCs/>
              </w:rPr>
              <w:t xml:space="preserve">3.2.5. </w:t>
            </w:r>
            <w:r w:rsidR="00007475" w:rsidRPr="004F2720">
              <w:rPr>
                <w:rStyle w:val="Hyperlink"/>
                <w:rFonts w:cs="Times New Roman"/>
                <w:bCs/>
              </w:rPr>
              <w:t>Stride</w:t>
            </w:r>
            <w:r w:rsidR="00007475">
              <w:rPr>
                <w:webHidden/>
              </w:rPr>
              <w:tab/>
            </w:r>
            <w:r w:rsidR="00007475">
              <w:rPr>
                <w:webHidden/>
              </w:rPr>
              <w:fldChar w:fldCharType="begin"/>
            </w:r>
            <w:r w:rsidR="00007475">
              <w:rPr>
                <w:webHidden/>
              </w:rPr>
              <w:instrText xml:space="preserve"> PAGEREF _Toc198022271 \h </w:instrText>
            </w:r>
            <w:r w:rsidR="00007475">
              <w:rPr>
                <w:webHidden/>
              </w:rPr>
            </w:r>
            <w:r w:rsidR="00007475">
              <w:rPr>
                <w:webHidden/>
              </w:rPr>
              <w:fldChar w:fldCharType="separate"/>
            </w:r>
            <w:r w:rsidR="00007475">
              <w:rPr>
                <w:webHidden/>
              </w:rPr>
              <w:t>18</w:t>
            </w:r>
            <w:r w:rsidR="00007475">
              <w:rPr>
                <w:webHidden/>
              </w:rPr>
              <w:fldChar w:fldCharType="end"/>
            </w:r>
          </w:hyperlink>
        </w:p>
        <w:p w14:paraId="5EE0CF1B" w14:textId="7924D77C" w:rsidR="00007475" w:rsidRDefault="00684105">
          <w:pPr>
            <w:pStyle w:val="TOC3"/>
            <w:rPr>
              <w:rFonts w:asciiTheme="minorHAnsi" w:eastAsiaTheme="minorEastAsia" w:hAnsiTheme="minorHAnsi" w:cstheme="minorBidi"/>
              <w:sz w:val="22"/>
              <w:lang w:eastAsia="ja-JP"/>
            </w:rPr>
          </w:pPr>
          <w:hyperlink w:anchor="_Toc198022272" w:history="1">
            <w:r w:rsidR="00007475" w:rsidRPr="004F2720">
              <w:rPr>
                <w:rStyle w:val="Hyperlink"/>
                <w:bCs/>
              </w:rPr>
              <w:t xml:space="preserve">3.2.6. </w:t>
            </w:r>
            <w:r w:rsidR="00007475" w:rsidRPr="004F2720">
              <w:rPr>
                <w:rStyle w:val="Hyperlink"/>
                <w:rFonts w:cs="Times New Roman"/>
                <w:bCs/>
              </w:rPr>
              <w:t>Pooling layer</w:t>
            </w:r>
            <w:r w:rsidR="00007475">
              <w:rPr>
                <w:webHidden/>
              </w:rPr>
              <w:tab/>
            </w:r>
            <w:r w:rsidR="00007475">
              <w:rPr>
                <w:webHidden/>
              </w:rPr>
              <w:fldChar w:fldCharType="begin"/>
            </w:r>
            <w:r w:rsidR="00007475">
              <w:rPr>
                <w:webHidden/>
              </w:rPr>
              <w:instrText xml:space="preserve"> PAGEREF _Toc198022272 \h </w:instrText>
            </w:r>
            <w:r w:rsidR="00007475">
              <w:rPr>
                <w:webHidden/>
              </w:rPr>
            </w:r>
            <w:r w:rsidR="00007475">
              <w:rPr>
                <w:webHidden/>
              </w:rPr>
              <w:fldChar w:fldCharType="separate"/>
            </w:r>
            <w:r w:rsidR="00007475">
              <w:rPr>
                <w:webHidden/>
              </w:rPr>
              <w:t>19</w:t>
            </w:r>
            <w:r w:rsidR="00007475">
              <w:rPr>
                <w:webHidden/>
              </w:rPr>
              <w:fldChar w:fldCharType="end"/>
            </w:r>
          </w:hyperlink>
        </w:p>
        <w:p w14:paraId="71762FF3" w14:textId="009F8379" w:rsidR="00007475" w:rsidRDefault="00684105">
          <w:pPr>
            <w:pStyle w:val="TOC2"/>
            <w:rPr>
              <w:rFonts w:asciiTheme="minorHAnsi" w:eastAsiaTheme="minorEastAsia" w:hAnsiTheme="minorHAnsi" w:cstheme="minorBidi"/>
              <w:sz w:val="22"/>
              <w:lang w:eastAsia="ja-JP"/>
            </w:rPr>
          </w:pPr>
          <w:hyperlink w:anchor="_Toc198022273" w:history="1">
            <w:r w:rsidR="00007475" w:rsidRPr="004F2720">
              <w:rPr>
                <w:rStyle w:val="Hyperlink"/>
              </w:rPr>
              <w:t>3.3. Mô hình VGG16</w:t>
            </w:r>
            <w:r w:rsidR="00007475">
              <w:rPr>
                <w:webHidden/>
              </w:rPr>
              <w:tab/>
            </w:r>
            <w:r w:rsidR="00007475">
              <w:rPr>
                <w:webHidden/>
              </w:rPr>
              <w:fldChar w:fldCharType="begin"/>
            </w:r>
            <w:r w:rsidR="00007475">
              <w:rPr>
                <w:webHidden/>
              </w:rPr>
              <w:instrText xml:space="preserve"> PAGEREF _Toc198022273 \h </w:instrText>
            </w:r>
            <w:r w:rsidR="00007475">
              <w:rPr>
                <w:webHidden/>
              </w:rPr>
            </w:r>
            <w:r w:rsidR="00007475">
              <w:rPr>
                <w:webHidden/>
              </w:rPr>
              <w:fldChar w:fldCharType="separate"/>
            </w:r>
            <w:r w:rsidR="00007475">
              <w:rPr>
                <w:webHidden/>
              </w:rPr>
              <w:t>22</w:t>
            </w:r>
            <w:r w:rsidR="00007475">
              <w:rPr>
                <w:webHidden/>
              </w:rPr>
              <w:fldChar w:fldCharType="end"/>
            </w:r>
          </w:hyperlink>
        </w:p>
        <w:p w14:paraId="5E1A61C1" w14:textId="5C687F01" w:rsidR="00007475" w:rsidRDefault="00684105">
          <w:pPr>
            <w:pStyle w:val="TOC3"/>
            <w:rPr>
              <w:rFonts w:asciiTheme="minorHAnsi" w:eastAsiaTheme="minorEastAsia" w:hAnsiTheme="minorHAnsi" w:cstheme="minorBidi"/>
              <w:sz w:val="22"/>
              <w:lang w:eastAsia="ja-JP"/>
            </w:rPr>
          </w:pPr>
          <w:hyperlink w:anchor="_Toc198022274" w:history="1">
            <w:r w:rsidR="00007475" w:rsidRPr="004F2720">
              <w:rPr>
                <w:rStyle w:val="Hyperlink"/>
                <w:bCs/>
              </w:rPr>
              <w:t>3.3.1. Mô hình VGG16 là gì</w:t>
            </w:r>
            <w:r w:rsidR="00007475">
              <w:rPr>
                <w:webHidden/>
              </w:rPr>
              <w:tab/>
            </w:r>
            <w:r w:rsidR="00007475">
              <w:rPr>
                <w:webHidden/>
              </w:rPr>
              <w:fldChar w:fldCharType="begin"/>
            </w:r>
            <w:r w:rsidR="00007475">
              <w:rPr>
                <w:webHidden/>
              </w:rPr>
              <w:instrText xml:space="preserve"> PAGEREF _Toc198022274 \h </w:instrText>
            </w:r>
            <w:r w:rsidR="00007475">
              <w:rPr>
                <w:webHidden/>
              </w:rPr>
            </w:r>
            <w:r w:rsidR="00007475">
              <w:rPr>
                <w:webHidden/>
              </w:rPr>
              <w:fldChar w:fldCharType="separate"/>
            </w:r>
            <w:r w:rsidR="00007475">
              <w:rPr>
                <w:webHidden/>
              </w:rPr>
              <w:t>22</w:t>
            </w:r>
            <w:r w:rsidR="00007475">
              <w:rPr>
                <w:webHidden/>
              </w:rPr>
              <w:fldChar w:fldCharType="end"/>
            </w:r>
          </w:hyperlink>
        </w:p>
        <w:p w14:paraId="35251948" w14:textId="20ACDC7A" w:rsidR="00007475" w:rsidRDefault="00684105">
          <w:pPr>
            <w:pStyle w:val="TOC3"/>
            <w:rPr>
              <w:rFonts w:asciiTheme="minorHAnsi" w:eastAsiaTheme="minorEastAsia" w:hAnsiTheme="minorHAnsi" w:cstheme="minorBidi"/>
              <w:sz w:val="22"/>
              <w:lang w:eastAsia="ja-JP"/>
            </w:rPr>
          </w:pPr>
          <w:hyperlink w:anchor="_Toc198022275" w:history="1">
            <w:r w:rsidR="00007475" w:rsidRPr="004F2720">
              <w:rPr>
                <w:rStyle w:val="Hyperlink"/>
                <w:bCs/>
              </w:rPr>
              <w:t>3.3.2. Kiến trúc VGG16</w:t>
            </w:r>
            <w:r w:rsidR="00007475">
              <w:rPr>
                <w:webHidden/>
              </w:rPr>
              <w:tab/>
            </w:r>
            <w:r w:rsidR="00007475">
              <w:rPr>
                <w:webHidden/>
              </w:rPr>
              <w:fldChar w:fldCharType="begin"/>
            </w:r>
            <w:r w:rsidR="00007475">
              <w:rPr>
                <w:webHidden/>
              </w:rPr>
              <w:instrText xml:space="preserve"> PAGEREF _Toc198022275 \h </w:instrText>
            </w:r>
            <w:r w:rsidR="00007475">
              <w:rPr>
                <w:webHidden/>
              </w:rPr>
            </w:r>
            <w:r w:rsidR="00007475">
              <w:rPr>
                <w:webHidden/>
              </w:rPr>
              <w:fldChar w:fldCharType="separate"/>
            </w:r>
            <w:r w:rsidR="00007475">
              <w:rPr>
                <w:webHidden/>
              </w:rPr>
              <w:t>22</w:t>
            </w:r>
            <w:r w:rsidR="00007475">
              <w:rPr>
                <w:webHidden/>
              </w:rPr>
              <w:fldChar w:fldCharType="end"/>
            </w:r>
          </w:hyperlink>
        </w:p>
        <w:p w14:paraId="6B47B5C5" w14:textId="410B0071" w:rsidR="00007475" w:rsidRDefault="00684105">
          <w:pPr>
            <w:pStyle w:val="TOC3"/>
            <w:rPr>
              <w:rFonts w:asciiTheme="minorHAnsi" w:eastAsiaTheme="minorEastAsia" w:hAnsiTheme="minorHAnsi" w:cstheme="minorBidi"/>
              <w:sz w:val="22"/>
              <w:lang w:eastAsia="ja-JP"/>
            </w:rPr>
          </w:pPr>
          <w:hyperlink w:anchor="_Toc198022276" w:history="1">
            <w:r w:rsidR="00007475" w:rsidRPr="004F2720">
              <w:rPr>
                <w:rStyle w:val="Hyperlink"/>
                <w:bCs/>
              </w:rPr>
              <w:t>3.3.3. Cấu hình VGG16</w:t>
            </w:r>
            <w:r w:rsidR="00007475">
              <w:rPr>
                <w:webHidden/>
              </w:rPr>
              <w:tab/>
            </w:r>
            <w:r w:rsidR="00007475">
              <w:rPr>
                <w:webHidden/>
              </w:rPr>
              <w:fldChar w:fldCharType="begin"/>
            </w:r>
            <w:r w:rsidR="00007475">
              <w:rPr>
                <w:webHidden/>
              </w:rPr>
              <w:instrText xml:space="preserve"> PAGEREF _Toc198022276 \h </w:instrText>
            </w:r>
            <w:r w:rsidR="00007475">
              <w:rPr>
                <w:webHidden/>
              </w:rPr>
            </w:r>
            <w:r w:rsidR="00007475">
              <w:rPr>
                <w:webHidden/>
              </w:rPr>
              <w:fldChar w:fldCharType="separate"/>
            </w:r>
            <w:r w:rsidR="00007475">
              <w:rPr>
                <w:webHidden/>
              </w:rPr>
              <w:t>23</w:t>
            </w:r>
            <w:r w:rsidR="00007475">
              <w:rPr>
                <w:webHidden/>
              </w:rPr>
              <w:fldChar w:fldCharType="end"/>
            </w:r>
          </w:hyperlink>
        </w:p>
        <w:p w14:paraId="391545DF" w14:textId="30AF972F" w:rsidR="00007475" w:rsidRDefault="00684105">
          <w:pPr>
            <w:pStyle w:val="TOC3"/>
            <w:rPr>
              <w:rFonts w:asciiTheme="minorHAnsi" w:eastAsiaTheme="minorEastAsia" w:hAnsiTheme="minorHAnsi" w:cstheme="minorBidi"/>
              <w:sz w:val="22"/>
              <w:lang w:eastAsia="ja-JP"/>
            </w:rPr>
          </w:pPr>
          <w:hyperlink w:anchor="_Toc198022277" w:history="1">
            <w:r w:rsidR="00007475" w:rsidRPr="004F2720">
              <w:rPr>
                <w:rStyle w:val="Hyperlink"/>
                <w:bCs/>
              </w:rPr>
              <w:t>3.3.4. Ưu điểm và hạn chế</w:t>
            </w:r>
            <w:r w:rsidR="00007475">
              <w:rPr>
                <w:webHidden/>
              </w:rPr>
              <w:tab/>
            </w:r>
            <w:r w:rsidR="00007475">
              <w:rPr>
                <w:webHidden/>
              </w:rPr>
              <w:fldChar w:fldCharType="begin"/>
            </w:r>
            <w:r w:rsidR="00007475">
              <w:rPr>
                <w:webHidden/>
              </w:rPr>
              <w:instrText xml:space="preserve"> PAGEREF _Toc198022277 \h </w:instrText>
            </w:r>
            <w:r w:rsidR="00007475">
              <w:rPr>
                <w:webHidden/>
              </w:rPr>
            </w:r>
            <w:r w:rsidR="00007475">
              <w:rPr>
                <w:webHidden/>
              </w:rPr>
              <w:fldChar w:fldCharType="separate"/>
            </w:r>
            <w:r w:rsidR="00007475">
              <w:rPr>
                <w:webHidden/>
              </w:rPr>
              <w:t>25</w:t>
            </w:r>
            <w:r w:rsidR="00007475">
              <w:rPr>
                <w:webHidden/>
              </w:rPr>
              <w:fldChar w:fldCharType="end"/>
            </w:r>
          </w:hyperlink>
        </w:p>
        <w:p w14:paraId="002646DF" w14:textId="5F9A5659" w:rsidR="00007475" w:rsidRDefault="00684105">
          <w:pPr>
            <w:pStyle w:val="TOC3"/>
            <w:rPr>
              <w:rFonts w:asciiTheme="minorHAnsi" w:eastAsiaTheme="minorEastAsia" w:hAnsiTheme="minorHAnsi" w:cstheme="minorBidi"/>
              <w:sz w:val="22"/>
              <w:lang w:eastAsia="ja-JP"/>
            </w:rPr>
          </w:pPr>
          <w:hyperlink w:anchor="_Toc198022278" w:history="1">
            <w:r w:rsidR="00007475" w:rsidRPr="004F2720">
              <w:rPr>
                <w:rStyle w:val="Hyperlink"/>
                <w:bCs/>
              </w:rPr>
              <w:t>3.3.5. Ứng dụng trong đề tài</w:t>
            </w:r>
            <w:r w:rsidR="00007475">
              <w:rPr>
                <w:webHidden/>
              </w:rPr>
              <w:tab/>
            </w:r>
            <w:r w:rsidR="00007475">
              <w:rPr>
                <w:webHidden/>
              </w:rPr>
              <w:fldChar w:fldCharType="begin"/>
            </w:r>
            <w:r w:rsidR="00007475">
              <w:rPr>
                <w:webHidden/>
              </w:rPr>
              <w:instrText xml:space="preserve"> PAGEREF _Toc198022278 \h </w:instrText>
            </w:r>
            <w:r w:rsidR="00007475">
              <w:rPr>
                <w:webHidden/>
              </w:rPr>
            </w:r>
            <w:r w:rsidR="00007475">
              <w:rPr>
                <w:webHidden/>
              </w:rPr>
              <w:fldChar w:fldCharType="separate"/>
            </w:r>
            <w:r w:rsidR="00007475">
              <w:rPr>
                <w:webHidden/>
              </w:rPr>
              <w:t>25</w:t>
            </w:r>
            <w:r w:rsidR="00007475">
              <w:rPr>
                <w:webHidden/>
              </w:rPr>
              <w:fldChar w:fldCharType="end"/>
            </w:r>
          </w:hyperlink>
        </w:p>
        <w:p w14:paraId="577977BB" w14:textId="367E758D" w:rsidR="00007475" w:rsidRDefault="00684105">
          <w:pPr>
            <w:pStyle w:val="TOC2"/>
            <w:rPr>
              <w:rFonts w:asciiTheme="minorHAnsi" w:eastAsiaTheme="minorEastAsia" w:hAnsiTheme="minorHAnsi" w:cstheme="minorBidi"/>
              <w:sz w:val="22"/>
              <w:lang w:eastAsia="ja-JP"/>
            </w:rPr>
          </w:pPr>
          <w:hyperlink w:anchor="_Toc198022279" w:history="1">
            <w:r w:rsidR="00007475" w:rsidRPr="004F2720">
              <w:rPr>
                <w:rStyle w:val="Hyperlink"/>
              </w:rPr>
              <w:t>3.4 Mô hình ResNet50</w:t>
            </w:r>
            <w:r w:rsidR="00007475">
              <w:rPr>
                <w:webHidden/>
              </w:rPr>
              <w:tab/>
            </w:r>
            <w:r w:rsidR="00007475">
              <w:rPr>
                <w:webHidden/>
              </w:rPr>
              <w:fldChar w:fldCharType="begin"/>
            </w:r>
            <w:r w:rsidR="00007475">
              <w:rPr>
                <w:webHidden/>
              </w:rPr>
              <w:instrText xml:space="preserve"> PAGEREF _Toc198022279 \h </w:instrText>
            </w:r>
            <w:r w:rsidR="00007475">
              <w:rPr>
                <w:webHidden/>
              </w:rPr>
            </w:r>
            <w:r w:rsidR="00007475">
              <w:rPr>
                <w:webHidden/>
              </w:rPr>
              <w:fldChar w:fldCharType="separate"/>
            </w:r>
            <w:r w:rsidR="00007475">
              <w:rPr>
                <w:webHidden/>
              </w:rPr>
              <w:t>25</w:t>
            </w:r>
            <w:r w:rsidR="00007475">
              <w:rPr>
                <w:webHidden/>
              </w:rPr>
              <w:fldChar w:fldCharType="end"/>
            </w:r>
          </w:hyperlink>
        </w:p>
        <w:p w14:paraId="69F32CE8" w14:textId="02BF6942" w:rsidR="00007475" w:rsidRDefault="00684105">
          <w:pPr>
            <w:pStyle w:val="TOC3"/>
            <w:rPr>
              <w:rFonts w:asciiTheme="minorHAnsi" w:eastAsiaTheme="minorEastAsia" w:hAnsiTheme="minorHAnsi" w:cstheme="minorBidi"/>
              <w:sz w:val="22"/>
              <w:lang w:eastAsia="ja-JP"/>
            </w:rPr>
          </w:pPr>
          <w:hyperlink w:anchor="_Toc198022280" w:history="1">
            <w:r w:rsidR="00007475" w:rsidRPr="004F2720">
              <w:rPr>
                <w:rStyle w:val="Hyperlink"/>
                <w:bCs/>
              </w:rPr>
              <w:t>3.4.1. Tổng quan về mô hình ResNet50</w:t>
            </w:r>
            <w:r w:rsidR="00007475">
              <w:rPr>
                <w:webHidden/>
              </w:rPr>
              <w:tab/>
            </w:r>
            <w:r w:rsidR="00007475">
              <w:rPr>
                <w:webHidden/>
              </w:rPr>
              <w:fldChar w:fldCharType="begin"/>
            </w:r>
            <w:r w:rsidR="00007475">
              <w:rPr>
                <w:webHidden/>
              </w:rPr>
              <w:instrText xml:space="preserve"> PAGEREF _Toc198022280 \h </w:instrText>
            </w:r>
            <w:r w:rsidR="00007475">
              <w:rPr>
                <w:webHidden/>
              </w:rPr>
            </w:r>
            <w:r w:rsidR="00007475">
              <w:rPr>
                <w:webHidden/>
              </w:rPr>
              <w:fldChar w:fldCharType="separate"/>
            </w:r>
            <w:r w:rsidR="00007475">
              <w:rPr>
                <w:webHidden/>
              </w:rPr>
              <w:t>25</w:t>
            </w:r>
            <w:r w:rsidR="00007475">
              <w:rPr>
                <w:webHidden/>
              </w:rPr>
              <w:fldChar w:fldCharType="end"/>
            </w:r>
          </w:hyperlink>
        </w:p>
        <w:p w14:paraId="310E9EB1" w14:textId="35D6A258" w:rsidR="00007475" w:rsidRDefault="00684105">
          <w:pPr>
            <w:pStyle w:val="TOC3"/>
            <w:rPr>
              <w:rFonts w:asciiTheme="minorHAnsi" w:eastAsiaTheme="minorEastAsia" w:hAnsiTheme="minorHAnsi" w:cstheme="minorBidi"/>
              <w:sz w:val="22"/>
              <w:lang w:eastAsia="ja-JP"/>
            </w:rPr>
          </w:pPr>
          <w:hyperlink w:anchor="_Toc198022281" w:history="1">
            <w:r w:rsidR="00007475" w:rsidRPr="004F2720">
              <w:rPr>
                <w:rStyle w:val="Hyperlink"/>
                <w:bCs/>
              </w:rPr>
              <w:t>3.4.2. Cấu trúc tổng thể</w:t>
            </w:r>
            <w:r w:rsidR="00007475">
              <w:rPr>
                <w:webHidden/>
              </w:rPr>
              <w:tab/>
            </w:r>
            <w:r w:rsidR="00007475">
              <w:rPr>
                <w:webHidden/>
              </w:rPr>
              <w:fldChar w:fldCharType="begin"/>
            </w:r>
            <w:r w:rsidR="00007475">
              <w:rPr>
                <w:webHidden/>
              </w:rPr>
              <w:instrText xml:space="preserve"> PAGEREF _Toc198022281 \h </w:instrText>
            </w:r>
            <w:r w:rsidR="00007475">
              <w:rPr>
                <w:webHidden/>
              </w:rPr>
            </w:r>
            <w:r w:rsidR="00007475">
              <w:rPr>
                <w:webHidden/>
              </w:rPr>
              <w:fldChar w:fldCharType="separate"/>
            </w:r>
            <w:r w:rsidR="00007475">
              <w:rPr>
                <w:webHidden/>
              </w:rPr>
              <w:t>25</w:t>
            </w:r>
            <w:r w:rsidR="00007475">
              <w:rPr>
                <w:webHidden/>
              </w:rPr>
              <w:fldChar w:fldCharType="end"/>
            </w:r>
          </w:hyperlink>
        </w:p>
        <w:p w14:paraId="18EAC10C" w14:textId="218DD8BF" w:rsidR="00007475" w:rsidRDefault="00684105">
          <w:pPr>
            <w:pStyle w:val="TOC3"/>
            <w:rPr>
              <w:rFonts w:asciiTheme="minorHAnsi" w:eastAsiaTheme="minorEastAsia" w:hAnsiTheme="minorHAnsi" w:cstheme="minorBidi"/>
              <w:sz w:val="22"/>
              <w:lang w:eastAsia="ja-JP"/>
            </w:rPr>
          </w:pPr>
          <w:hyperlink w:anchor="_Toc198022282" w:history="1">
            <w:r w:rsidR="00007475" w:rsidRPr="004F2720">
              <w:rPr>
                <w:rStyle w:val="Hyperlink"/>
                <w:bCs/>
              </w:rPr>
              <w:t>3.4.3. Nguyên lý hoạt động</w:t>
            </w:r>
            <w:r w:rsidR="00007475">
              <w:rPr>
                <w:webHidden/>
              </w:rPr>
              <w:tab/>
            </w:r>
            <w:r w:rsidR="00007475">
              <w:rPr>
                <w:webHidden/>
              </w:rPr>
              <w:fldChar w:fldCharType="begin"/>
            </w:r>
            <w:r w:rsidR="00007475">
              <w:rPr>
                <w:webHidden/>
              </w:rPr>
              <w:instrText xml:space="preserve"> PAGEREF _Toc198022282 \h </w:instrText>
            </w:r>
            <w:r w:rsidR="00007475">
              <w:rPr>
                <w:webHidden/>
              </w:rPr>
            </w:r>
            <w:r w:rsidR="00007475">
              <w:rPr>
                <w:webHidden/>
              </w:rPr>
              <w:fldChar w:fldCharType="separate"/>
            </w:r>
            <w:r w:rsidR="00007475">
              <w:rPr>
                <w:webHidden/>
              </w:rPr>
              <w:t>26</w:t>
            </w:r>
            <w:r w:rsidR="00007475">
              <w:rPr>
                <w:webHidden/>
              </w:rPr>
              <w:fldChar w:fldCharType="end"/>
            </w:r>
          </w:hyperlink>
        </w:p>
        <w:p w14:paraId="00FCAD8C" w14:textId="129F5B3B" w:rsidR="00007475" w:rsidRDefault="00684105">
          <w:pPr>
            <w:pStyle w:val="TOC3"/>
            <w:rPr>
              <w:rFonts w:asciiTheme="minorHAnsi" w:eastAsiaTheme="minorEastAsia" w:hAnsiTheme="minorHAnsi" w:cstheme="minorBidi"/>
              <w:sz w:val="22"/>
              <w:lang w:eastAsia="ja-JP"/>
            </w:rPr>
          </w:pPr>
          <w:hyperlink w:anchor="_Toc198022283" w:history="1">
            <w:r w:rsidR="00007475" w:rsidRPr="004F2720">
              <w:rPr>
                <w:rStyle w:val="Hyperlink"/>
                <w:bCs/>
              </w:rPr>
              <w:t>3.4.4. Ưu điểm và hạn chế</w:t>
            </w:r>
            <w:r w:rsidR="00007475">
              <w:rPr>
                <w:webHidden/>
              </w:rPr>
              <w:tab/>
            </w:r>
            <w:r w:rsidR="00007475">
              <w:rPr>
                <w:webHidden/>
              </w:rPr>
              <w:fldChar w:fldCharType="begin"/>
            </w:r>
            <w:r w:rsidR="00007475">
              <w:rPr>
                <w:webHidden/>
              </w:rPr>
              <w:instrText xml:space="preserve"> PAGEREF _Toc198022283 \h </w:instrText>
            </w:r>
            <w:r w:rsidR="00007475">
              <w:rPr>
                <w:webHidden/>
              </w:rPr>
            </w:r>
            <w:r w:rsidR="00007475">
              <w:rPr>
                <w:webHidden/>
              </w:rPr>
              <w:fldChar w:fldCharType="separate"/>
            </w:r>
            <w:r w:rsidR="00007475">
              <w:rPr>
                <w:webHidden/>
              </w:rPr>
              <w:t>26</w:t>
            </w:r>
            <w:r w:rsidR="00007475">
              <w:rPr>
                <w:webHidden/>
              </w:rPr>
              <w:fldChar w:fldCharType="end"/>
            </w:r>
          </w:hyperlink>
        </w:p>
        <w:p w14:paraId="789A9292" w14:textId="6D3474D9" w:rsidR="00007475" w:rsidRPr="00007475" w:rsidRDefault="00007475">
          <w:pPr>
            <w:pStyle w:val="TOC3"/>
            <w:rPr>
              <w:rFonts w:asciiTheme="minorHAnsi" w:eastAsiaTheme="minorEastAsia" w:hAnsiTheme="minorHAnsi" w:cstheme="minorBidi"/>
              <w:sz w:val="22"/>
              <w:lang w:eastAsia="ja-JP"/>
            </w:rPr>
          </w:pPr>
          <w:r w:rsidRPr="000A037C">
            <w:rPr>
              <w:rStyle w:val="Hyperlink"/>
              <w:bCs/>
            </w:rPr>
            <w:fldChar w:fldCharType="begin"/>
          </w:r>
          <w:r w:rsidRPr="00007475">
            <w:rPr>
              <w:rStyle w:val="Hyperlink"/>
              <w:bCs/>
              <w:rPrChange w:id="16" w:author="bui" w:date="2025-05-13T09:52:00Z">
                <w:rPr>
                  <w:rStyle w:val="Hyperlink"/>
                </w:rPr>
              </w:rPrChange>
            </w:rPr>
            <w:instrText xml:space="preserve"> </w:instrText>
          </w:r>
          <w:r w:rsidRPr="00007475">
            <w:instrText>HYPERLINK \l "_Toc198022284"</w:instrText>
          </w:r>
          <w:r w:rsidRPr="00007475">
            <w:rPr>
              <w:rStyle w:val="Hyperlink"/>
              <w:bCs/>
              <w:rPrChange w:id="17" w:author="bui" w:date="2025-05-13T09:52:00Z">
                <w:rPr>
                  <w:rStyle w:val="Hyperlink"/>
                </w:rPr>
              </w:rPrChange>
            </w:rPr>
            <w:instrText xml:space="preserve"> </w:instrText>
          </w:r>
          <w:r w:rsidRPr="000A037C">
            <w:rPr>
              <w:rStyle w:val="Hyperlink"/>
              <w:bCs/>
              <w:rPrChange w:id="18" w:author="bui" w:date="2025-05-13T09:52:00Z">
                <w:rPr>
                  <w:rStyle w:val="Hyperlink"/>
                  <w:bCs/>
                </w:rPr>
              </w:rPrChange>
            </w:rPr>
            <w:fldChar w:fldCharType="separate"/>
          </w:r>
          <w:r w:rsidRPr="00007475">
            <w:rPr>
              <w:rStyle w:val="Hyperlink"/>
              <w:bCs/>
            </w:rPr>
            <w:t>3.4.5. Ứng dụng trong đề tài</w:t>
          </w:r>
          <w:r w:rsidRPr="00007475">
            <w:rPr>
              <w:webHidden/>
            </w:rPr>
            <w:tab/>
          </w:r>
          <w:r w:rsidRPr="000A037C">
            <w:rPr>
              <w:webHidden/>
            </w:rPr>
            <w:fldChar w:fldCharType="begin"/>
          </w:r>
          <w:r w:rsidRPr="00007475">
            <w:rPr>
              <w:webHidden/>
            </w:rPr>
            <w:instrText xml:space="preserve"> PAGEREF _Toc198022284 \h </w:instrText>
          </w:r>
          <w:r w:rsidRPr="000A037C">
            <w:rPr>
              <w:webHidden/>
            </w:rPr>
          </w:r>
          <w:r w:rsidRPr="000A037C">
            <w:rPr>
              <w:webHidden/>
              <w:rPrChange w:id="19" w:author="bui" w:date="2025-05-13T09:52:00Z">
                <w:rPr>
                  <w:webHidden/>
                </w:rPr>
              </w:rPrChange>
            </w:rPr>
            <w:fldChar w:fldCharType="separate"/>
          </w:r>
          <w:r w:rsidRPr="00007475">
            <w:rPr>
              <w:webHidden/>
            </w:rPr>
            <w:t>26</w:t>
          </w:r>
          <w:r w:rsidRPr="000A037C">
            <w:rPr>
              <w:webHidden/>
            </w:rPr>
            <w:fldChar w:fldCharType="end"/>
          </w:r>
          <w:r w:rsidRPr="000A037C">
            <w:rPr>
              <w:rStyle w:val="Hyperlink"/>
              <w:bCs/>
            </w:rPr>
            <w:fldChar w:fldCharType="end"/>
          </w:r>
        </w:p>
        <w:p w14:paraId="5CF5EC84" w14:textId="6DD5A24B" w:rsidR="00007475" w:rsidRPr="00007475" w:rsidRDefault="00007475">
          <w:pPr>
            <w:pStyle w:val="TOC2"/>
            <w:rPr>
              <w:rFonts w:asciiTheme="minorHAnsi" w:eastAsiaTheme="minorEastAsia" w:hAnsiTheme="minorHAnsi" w:cstheme="minorBidi"/>
              <w:bCs/>
              <w:sz w:val="22"/>
              <w:lang w:eastAsia="ja-JP"/>
              <w:rPrChange w:id="20" w:author="bui" w:date="2025-05-13T09:52:00Z">
                <w:rPr>
                  <w:rFonts w:asciiTheme="minorHAnsi" w:eastAsiaTheme="minorEastAsia" w:hAnsiTheme="minorHAnsi" w:cstheme="minorBidi"/>
                  <w:sz w:val="22"/>
                  <w:lang w:eastAsia="ja-JP"/>
                </w:rPr>
              </w:rPrChange>
            </w:rPr>
          </w:pPr>
          <w:r w:rsidRPr="00007475">
            <w:rPr>
              <w:rStyle w:val="Hyperlink"/>
              <w:bCs/>
            </w:rPr>
            <w:fldChar w:fldCharType="begin"/>
          </w:r>
          <w:r w:rsidRPr="00007475">
            <w:rPr>
              <w:rStyle w:val="Hyperlink"/>
              <w:bCs/>
              <w:rPrChange w:id="21" w:author="bui" w:date="2025-05-13T09:52:00Z">
                <w:rPr>
                  <w:rStyle w:val="Hyperlink"/>
                </w:rPr>
              </w:rPrChange>
            </w:rPr>
            <w:instrText xml:space="preserve"> </w:instrText>
          </w:r>
          <w:r w:rsidRPr="00007475">
            <w:rPr>
              <w:bCs/>
              <w:rPrChange w:id="22" w:author="bui" w:date="2025-05-13T09:52:00Z">
                <w:rPr/>
              </w:rPrChange>
            </w:rPr>
            <w:instrText>HYPERLINK \l "_Toc198022285"</w:instrText>
          </w:r>
          <w:r w:rsidRPr="00007475">
            <w:rPr>
              <w:rStyle w:val="Hyperlink"/>
              <w:bCs/>
              <w:rPrChange w:id="23" w:author="bui" w:date="2025-05-13T09:52:00Z">
                <w:rPr>
                  <w:rStyle w:val="Hyperlink"/>
                </w:rPr>
              </w:rPrChange>
            </w:rPr>
            <w:instrText xml:space="preserve"> </w:instrText>
          </w:r>
          <w:r w:rsidRPr="00007475">
            <w:rPr>
              <w:rStyle w:val="Hyperlink"/>
              <w:bCs/>
              <w:rPrChange w:id="24" w:author="bui" w:date="2025-05-13T09:52:00Z">
                <w:rPr>
                  <w:rStyle w:val="Hyperlink"/>
                </w:rPr>
              </w:rPrChange>
            </w:rPr>
            <w:fldChar w:fldCharType="separate"/>
          </w:r>
          <w:r w:rsidRPr="00007475">
            <w:rPr>
              <w:rStyle w:val="Hyperlink"/>
              <w:bCs/>
              <w:rPrChange w:id="25" w:author="bui" w:date="2025-05-13T09:52:00Z">
                <w:rPr>
                  <w:rStyle w:val="Hyperlink"/>
                </w:rPr>
              </w:rPrChange>
            </w:rPr>
            <w:t>3.6 Mô hình MobileNetV2</w:t>
          </w:r>
          <w:r w:rsidRPr="00007475">
            <w:rPr>
              <w:bCs/>
              <w:webHidden/>
              <w:rPrChange w:id="26" w:author="bui" w:date="2025-05-13T09:52:00Z">
                <w:rPr>
                  <w:webHidden/>
                </w:rPr>
              </w:rPrChange>
            </w:rPr>
            <w:tab/>
          </w:r>
          <w:r w:rsidRPr="00007475">
            <w:rPr>
              <w:bCs/>
              <w:webHidden/>
              <w:rPrChange w:id="27" w:author="bui" w:date="2025-05-13T09:52:00Z">
                <w:rPr>
                  <w:webHidden/>
                </w:rPr>
              </w:rPrChange>
            </w:rPr>
            <w:fldChar w:fldCharType="begin"/>
          </w:r>
          <w:r w:rsidRPr="00007475">
            <w:rPr>
              <w:bCs/>
              <w:webHidden/>
              <w:rPrChange w:id="28" w:author="bui" w:date="2025-05-13T09:52:00Z">
                <w:rPr>
                  <w:webHidden/>
                </w:rPr>
              </w:rPrChange>
            </w:rPr>
            <w:instrText xml:space="preserve"> PAGEREF _Toc198022285 \h </w:instrText>
          </w:r>
          <w:r w:rsidRPr="00007475">
            <w:rPr>
              <w:bCs/>
              <w:webHidden/>
              <w:rPrChange w:id="29" w:author="bui" w:date="2025-05-13T09:52:00Z">
                <w:rPr>
                  <w:bCs/>
                  <w:webHidden/>
                </w:rPr>
              </w:rPrChange>
            </w:rPr>
          </w:r>
          <w:r w:rsidRPr="00007475">
            <w:rPr>
              <w:bCs/>
              <w:webHidden/>
              <w:rPrChange w:id="30" w:author="bui" w:date="2025-05-13T09:52:00Z">
                <w:rPr>
                  <w:webHidden/>
                </w:rPr>
              </w:rPrChange>
            </w:rPr>
            <w:fldChar w:fldCharType="separate"/>
          </w:r>
          <w:r w:rsidRPr="00007475">
            <w:rPr>
              <w:bCs/>
              <w:webHidden/>
              <w:rPrChange w:id="31" w:author="bui" w:date="2025-05-13T09:52:00Z">
                <w:rPr>
                  <w:webHidden/>
                </w:rPr>
              </w:rPrChange>
            </w:rPr>
            <w:t>26</w:t>
          </w:r>
          <w:r w:rsidRPr="00007475">
            <w:rPr>
              <w:bCs/>
              <w:webHidden/>
              <w:rPrChange w:id="32" w:author="bui" w:date="2025-05-13T09:52:00Z">
                <w:rPr>
                  <w:webHidden/>
                </w:rPr>
              </w:rPrChange>
            </w:rPr>
            <w:fldChar w:fldCharType="end"/>
          </w:r>
          <w:r w:rsidRPr="00007475">
            <w:rPr>
              <w:rStyle w:val="Hyperlink"/>
              <w:bCs/>
              <w:rPrChange w:id="33" w:author="bui" w:date="2025-05-13T09:52:00Z">
                <w:rPr>
                  <w:rStyle w:val="Hyperlink"/>
                </w:rPr>
              </w:rPrChange>
            </w:rPr>
            <w:fldChar w:fldCharType="end"/>
          </w:r>
        </w:p>
        <w:p w14:paraId="617F6489" w14:textId="191E4AE8" w:rsidR="00007475" w:rsidRDefault="00684105">
          <w:pPr>
            <w:pStyle w:val="TOC3"/>
            <w:rPr>
              <w:rFonts w:asciiTheme="minorHAnsi" w:eastAsiaTheme="minorEastAsia" w:hAnsiTheme="minorHAnsi" w:cstheme="minorBidi"/>
              <w:sz w:val="22"/>
              <w:lang w:eastAsia="ja-JP"/>
            </w:rPr>
          </w:pPr>
          <w:hyperlink w:anchor="_Toc198022286" w:history="1">
            <w:r w:rsidR="00007475" w:rsidRPr="004F2720">
              <w:rPr>
                <w:rStyle w:val="Hyperlink"/>
                <w:bCs/>
              </w:rPr>
              <w:t>3.6.1. Ý tưởng thiết kế</w:t>
            </w:r>
            <w:r w:rsidR="00007475">
              <w:rPr>
                <w:webHidden/>
              </w:rPr>
              <w:tab/>
            </w:r>
            <w:r w:rsidR="00007475">
              <w:rPr>
                <w:webHidden/>
              </w:rPr>
              <w:fldChar w:fldCharType="begin"/>
            </w:r>
            <w:r w:rsidR="00007475">
              <w:rPr>
                <w:webHidden/>
              </w:rPr>
              <w:instrText xml:space="preserve"> PAGEREF _Toc198022286 \h </w:instrText>
            </w:r>
            <w:r w:rsidR="00007475">
              <w:rPr>
                <w:webHidden/>
              </w:rPr>
            </w:r>
            <w:r w:rsidR="00007475">
              <w:rPr>
                <w:webHidden/>
              </w:rPr>
              <w:fldChar w:fldCharType="separate"/>
            </w:r>
            <w:r w:rsidR="00007475">
              <w:rPr>
                <w:webHidden/>
              </w:rPr>
              <w:t>26</w:t>
            </w:r>
            <w:r w:rsidR="00007475">
              <w:rPr>
                <w:webHidden/>
              </w:rPr>
              <w:fldChar w:fldCharType="end"/>
            </w:r>
          </w:hyperlink>
        </w:p>
        <w:p w14:paraId="6F40BAC7" w14:textId="6AC1401B" w:rsidR="00007475" w:rsidRDefault="00684105">
          <w:pPr>
            <w:pStyle w:val="TOC3"/>
            <w:rPr>
              <w:rFonts w:asciiTheme="minorHAnsi" w:eastAsiaTheme="minorEastAsia" w:hAnsiTheme="minorHAnsi" w:cstheme="minorBidi"/>
              <w:sz w:val="22"/>
              <w:lang w:eastAsia="ja-JP"/>
            </w:rPr>
          </w:pPr>
          <w:hyperlink w:anchor="_Toc198022287" w:history="1">
            <w:r w:rsidR="00007475" w:rsidRPr="004F2720">
              <w:rPr>
                <w:rStyle w:val="Hyperlink"/>
                <w:bCs/>
              </w:rPr>
              <w:t>3.6.2. Cấu trúc tổng thể</w:t>
            </w:r>
            <w:r w:rsidR="00007475">
              <w:rPr>
                <w:webHidden/>
              </w:rPr>
              <w:tab/>
            </w:r>
            <w:r w:rsidR="00007475">
              <w:rPr>
                <w:webHidden/>
              </w:rPr>
              <w:fldChar w:fldCharType="begin"/>
            </w:r>
            <w:r w:rsidR="00007475">
              <w:rPr>
                <w:webHidden/>
              </w:rPr>
              <w:instrText xml:space="preserve"> PAGEREF _Toc198022287 \h </w:instrText>
            </w:r>
            <w:r w:rsidR="00007475">
              <w:rPr>
                <w:webHidden/>
              </w:rPr>
            </w:r>
            <w:r w:rsidR="00007475">
              <w:rPr>
                <w:webHidden/>
              </w:rPr>
              <w:fldChar w:fldCharType="separate"/>
            </w:r>
            <w:r w:rsidR="00007475">
              <w:rPr>
                <w:webHidden/>
              </w:rPr>
              <w:t>27</w:t>
            </w:r>
            <w:r w:rsidR="00007475">
              <w:rPr>
                <w:webHidden/>
              </w:rPr>
              <w:fldChar w:fldCharType="end"/>
            </w:r>
          </w:hyperlink>
        </w:p>
        <w:p w14:paraId="214A4A6C" w14:textId="78405B4B" w:rsidR="00007475" w:rsidRDefault="00684105">
          <w:pPr>
            <w:pStyle w:val="TOC3"/>
            <w:rPr>
              <w:rFonts w:asciiTheme="minorHAnsi" w:eastAsiaTheme="minorEastAsia" w:hAnsiTheme="minorHAnsi" w:cstheme="minorBidi"/>
              <w:sz w:val="22"/>
              <w:lang w:eastAsia="ja-JP"/>
            </w:rPr>
          </w:pPr>
          <w:hyperlink w:anchor="_Toc198022288" w:history="1">
            <w:r w:rsidR="00007475" w:rsidRPr="004F2720">
              <w:rPr>
                <w:rStyle w:val="Hyperlink"/>
                <w:bCs/>
              </w:rPr>
              <w:t>3.6.3. Nguyên lý hoạt động</w:t>
            </w:r>
            <w:r w:rsidR="00007475">
              <w:rPr>
                <w:webHidden/>
              </w:rPr>
              <w:tab/>
            </w:r>
            <w:r w:rsidR="00007475">
              <w:rPr>
                <w:webHidden/>
              </w:rPr>
              <w:fldChar w:fldCharType="begin"/>
            </w:r>
            <w:r w:rsidR="00007475">
              <w:rPr>
                <w:webHidden/>
              </w:rPr>
              <w:instrText xml:space="preserve"> PAGEREF _Toc198022288 \h </w:instrText>
            </w:r>
            <w:r w:rsidR="00007475">
              <w:rPr>
                <w:webHidden/>
              </w:rPr>
            </w:r>
            <w:r w:rsidR="00007475">
              <w:rPr>
                <w:webHidden/>
              </w:rPr>
              <w:fldChar w:fldCharType="separate"/>
            </w:r>
            <w:r w:rsidR="00007475">
              <w:rPr>
                <w:webHidden/>
              </w:rPr>
              <w:t>27</w:t>
            </w:r>
            <w:r w:rsidR="00007475">
              <w:rPr>
                <w:webHidden/>
              </w:rPr>
              <w:fldChar w:fldCharType="end"/>
            </w:r>
          </w:hyperlink>
        </w:p>
        <w:p w14:paraId="3A15DAE4" w14:textId="602C374D" w:rsidR="00007475" w:rsidRDefault="00684105">
          <w:pPr>
            <w:pStyle w:val="TOC3"/>
            <w:rPr>
              <w:rFonts w:asciiTheme="minorHAnsi" w:eastAsiaTheme="minorEastAsia" w:hAnsiTheme="minorHAnsi" w:cstheme="minorBidi"/>
              <w:sz w:val="22"/>
              <w:lang w:eastAsia="ja-JP"/>
            </w:rPr>
          </w:pPr>
          <w:hyperlink w:anchor="_Toc198022289" w:history="1">
            <w:r w:rsidR="00007475" w:rsidRPr="004F2720">
              <w:rPr>
                <w:rStyle w:val="Hyperlink"/>
                <w:bCs/>
              </w:rPr>
              <w:t>3.6.4. Ưu điểm và hạn chế</w:t>
            </w:r>
            <w:r w:rsidR="00007475">
              <w:rPr>
                <w:webHidden/>
              </w:rPr>
              <w:tab/>
            </w:r>
            <w:r w:rsidR="00007475">
              <w:rPr>
                <w:webHidden/>
              </w:rPr>
              <w:fldChar w:fldCharType="begin"/>
            </w:r>
            <w:r w:rsidR="00007475">
              <w:rPr>
                <w:webHidden/>
              </w:rPr>
              <w:instrText xml:space="preserve"> PAGEREF _Toc198022289 \h </w:instrText>
            </w:r>
            <w:r w:rsidR="00007475">
              <w:rPr>
                <w:webHidden/>
              </w:rPr>
            </w:r>
            <w:r w:rsidR="00007475">
              <w:rPr>
                <w:webHidden/>
              </w:rPr>
              <w:fldChar w:fldCharType="separate"/>
            </w:r>
            <w:r w:rsidR="00007475">
              <w:rPr>
                <w:webHidden/>
              </w:rPr>
              <w:t>28</w:t>
            </w:r>
            <w:r w:rsidR="00007475">
              <w:rPr>
                <w:webHidden/>
              </w:rPr>
              <w:fldChar w:fldCharType="end"/>
            </w:r>
          </w:hyperlink>
        </w:p>
        <w:p w14:paraId="737B2581" w14:textId="67DE4AD5" w:rsidR="00007475" w:rsidRDefault="00684105">
          <w:pPr>
            <w:pStyle w:val="TOC3"/>
            <w:rPr>
              <w:rFonts w:asciiTheme="minorHAnsi" w:eastAsiaTheme="minorEastAsia" w:hAnsiTheme="minorHAnsi" w:cstheme="minorBidi"/>
              <w:sz w:val="22"/>
              <w:lang w:eastAsia="ja-JP"/>
            </w:rPr>
          </w:pPr>
          <w:hyperlink w:anchor="_Toc198022290" w:history="1">
            <w:r w:rsidR="00007475" w:rsidRPr="004F2720">
              <w:rPr>
                <w:rStyle w:val="Hyperlink"/>
                <w:bCs/>
              </w:rPr>
              <w:t>3.5.5. Ứng dụng trong đề tài</w:t>
            </w:r>
            <w:r w:rsidR="00007475">
              <w:rPr>
                <w:webHidden/>
              </w:rPr>
              <w:tab/>
            </w:r>
            <w:r w:rsidR="00007475">
              <w:rPr>
                <w:webHidden/>
              </w:rPr>
              <w:fldChar w:fldCharType="begin"/>
            </w:r>
            <w:r w:rsidR="00007475">
              <w:rPr>
                <w:webHidden/>
              </w:rPr>
              <w:instrText xml:space="preserve"> PAGEREF _Toc198022290 \h </w:instrText>
            </w:r>
            <w:r w:rsidR="00007475">
              <w:rPr>
                <w:webHidden/>
              </w:rPr>
            </w:r>
            <w:r w:rsidR="00007475">
              <w:rPr>
                <w:webHidden/>
              </w:rPr>
              <w:fldChar w:fldCharType="separate"/>
            </w:r>
            <w:r w:rsidR="00007475">
              <w:rPr>
                <w:webHidden/>
              </w:rPr>
              <w:t>28</w:t>
            </w:r>
            <w:r w:rsidR="00007475">
              <w:rPr>
                <w:webHidden/>
              </w:rPr>
              <w:fldChar w:fldCharType="end"/>
            </w:r>
          </w:hyperlink>
        </w:p>
        <w:p w14:paraId="565ACD68" w14:textId="60DAC46C" w:rsidR="00007475" w:rsidRPr="00007475" w:rsidRDefault="00007475">
          <w:pPr>
            <w:pStyle w:val="TOC2"/>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"_Toc198022291"</w:instrText>
          </w:r>
          <w:r w:rsidRPr="00007475">
            <w:rPr>
              <w:rStyle w:val="Hyperlink"/>
            </w:rPr>
            <w:instrText xml:space="preserve"> </w:instrText>
          </w:r>
          <w:r w:rsidRPr="000A037C">
            <w:rPr>
              <w:rStyle w:val="Hyperlink"/>
              <w:rPrChange w:id="34" w:author="bui" w:date="2025-05-13T09:52:00Z">
                <w:rPr>
                  <w:rStyle w:val="Hyperlink"/>
                </w:rPr>
              </w:rPrChange>
            </w:rPr>
            <w:fldChar w:fldCharType="separate"/>
          </w:r>
          <w:r w:rsidRPr="00007475">
            <w:rPr>
              <w:rStyle w:val="Hyperlink"/>
            </w:rPr>
            <w:t>3.7 Chuẩn bị tập huấn luyện</w:t>
          </w:r>
          <w:r w:rsidRPr="00007475">
            <w:rPr>
              <w:webHidden/>
            </w:rPr>
            <w:tab/>
          </w:r>
          <w:r w:rsidRPr="000A037C">
            <w:rPr>
              <w:webHidden/>
            </w:rPr>
            <w:fldChar w:fldCharType="begin"/>
          </w:r>
          <w:r w:rsidRPr="00007475">
            <w:rPr>
              <w:webHidden/>
            </w:rPr>
            <w:instrText xml:space="preserve"> PAGEREF _Toc198022291 \h </w:instrText>
          </w:r>
          <w:r w:rsidRPr="000A037C">
            <w:rPr>
              <w:webHidden/>
            </w:rPr>
          </w:r>
          <w:r w:rsidRPr="000A037C">
            <w:rPr>
              <w:webHidden/>
              <w:rPrChange w:id="35" w:author="bui" w:date="2025-05-13T09:52:00Z">
                <w:rPr>
                  <w:webHidden/>
                </w:rPr>
              </w:rPrChange>
            </w:rPr>
            <w:fldChar w:fldCharType="separate"/>
          </w:r>
          <w:r w:rsidRPr="00007475">
            <w:rPr>
              <w:webHidden/>
            </w:rPr>
            <w:t>28</w:t>
          </w:r>
          <w:r w:rsidRPr="000A037C">
            <w:rPr>
              <w:webHidden/>
            </w:rPr>
            <w:fldChar w:fldCharType="end"/>
          </w:r>
          <w:r w:rsidRPr="000A037C">
            <w:rPr>
              <w:rStyle w:val="Hyperlink"/>
            </w:rPr>
            <w:fldChar w:fldCharType="end"/>
          </w:r>
        </w:p>
        <w:p w14:paraId="7486FF3F" w14:textId="7216D432" w:rsidR="00007475" w:rsidRPr="00007475" w:rsidRDefault="00007475">
          <w:pPr>
            <w:pStyle w:val="TOC2"/>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"_Toc198022292"</w:instrText>
          </w:r>
          <w:r w:rsidRPr="00007475">
            <w:rPr>
              <w:rStyle w:val="Hyperlink"/>
            </w:rPr>
            <w:instrText xml:space="preserve"> </w:instrText>
          </w:r>
          <w:r w:rsidRPr="000A037C">
            <w:rPr>
              <w:rStyle w:val="Hyperlink"/>
              <w:rPrChange w:id="36" w:author="bui" w:date="2025-05-13T09:52:00Z">
                <w:rPr>
                  <w:rStyle w:val="Hyperlink"/>
                </w:rPr>
              </w:rPrChange>
            </w:rPr>
            <w:fldChar w:fldCharType="separate"/>
          </w:r>
          <w:r w:rsidRPr="00007475">
            <w:rPr>
              <w:rStyle w:val="Hyperlink"/>
            </w:rPr>
            <w:t>3.8. Tiền xử lý dữ liệu</w:t>
          </w:r>
          <w:r w:rsidRPr="00007475">
            <w:rPr>
              <w:webHidden/>
            </w:rPr>
            <w:tab/>
          </w:r>
          <w:r w:rsidRPr="000A037C">
            <w:rPr>
              <w:webHidden/>
            </w:rPr>
            <w:fldChar w:fldCharType="begin"/>
          </w:r>
          <w:r w:rsidRPr="00007475">
            <w:rPr>
              <w:webHidden/>
            </w:rPr>
            <w:instrText xml:space="preserve"> PAGEREF _Toc198022292 \h </w:instrText>
          </w:r>
          <w:r w:rsidRPr="000A037C">
            <w:rPr>
              <w:webHidden/>
            </w:rPr>
          </w:r>
          <w:r w:rsidRPr="000A037C">
            <w:rPr>
              <w:webHidden/>
              <w:rPrChange w:id="37" w:author="bui" w:date="2025-05-13T09:52:00Z">
                <w:rPr>
                  <w:webHidden/>
                </w:rPr>
              </w:rPrChange>
            </w:rPr>
            <w:fldChar w:fldCharType="separate"/>
          </w:r>
          <w:r w:rsidRPr="00007475">
            <w:rPr>
              <w:webHidden/>
            </w:rPr>
            <w:t>33</w:t>
          </w:r>
          <w:r w:rsidRPr="000A037C">
            <w:rPr>
              <w:webHidden/>
            </w:rPr>
            <w:fldChar w:fldCharType="end"/>
          </w:r>
          <w:r w:rsidRPr="000A037C">
            <w:rPr>
              <w:rStyle w:val="Hyperlink"/>
            </w:rPr>
            <w:fldChar w:fldCharType="end"/>
          </w:r>
        </w:p>
        <w:p w14:paraId="79FB0660" w14:textId="1FC8FC04"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293" w:history="1">
            <w:r w:rsidR="00007475" w:rsidRPr="004F2720">
              <w:rPr>
                <w:rStyle w:val="Hyperlink"/>
                <w:rFonts w:cs="Times New Roman"/>
                <w:noProof/>
                <w:lang w:val="vi-VN"/>
              </w:rPr>
              <w:t>CHƯƠNG 4. THỬ NGHIỆM VÀ ĐÁNH GIÁ</w:t>
            </w:r>
            <w:r w:rsidR="00007475">
              <w:rPr>
                <w:noProof/>
                <w:webHidden/>
              </w:rPr>
              <w:tab/>
            </w:r>
            <w:r w:rsidR="00007475">
              <w:rPr>
                <w:noProof/>
                <w:webHidden/>
              </w:rPr>
              <w:fldChar w:fldCharType="begin"/>
            </w:r>
            <w:r w:rsidR="00007475">
              <w:rPr>
                <w:noProof/>
                <w:webHidden/>
              </w:rPr>
              <w:instrText xml:space="preserve"> PAGEREF _Toc198022293 \h </w:instrText>
            </w:r>
            <w:r w:rsidR="00007475">
              <w:rPr>
                <w:noProof/>
                <w:webHidden/>
              </w:rPr>
            </w:r>
            <w:r w:rsidR="00007475">
              <w:rPr>
                <w:noProof/>
                <w:webHidden/>
              </w:rPr>
              <w:fldChar w:fldCharType="separate"/>
            </w:r>
            <w:r w:rsidR="00007475">
              <w:rPr>
                <w:noProof/>
                <w:webHidden/>
              </w:rPr>
              <w:t>35</w:t>
            </w:r>
            <w:r w:rsidR="00007475">
              <w:rPr>
                <w:noProof/>
                <w:webHidden/>
              </w:rPr>
              <w:fldChar w:fldCharType="end"/>
            </w:r>
          </w:hyperlink>
        </w:p>
        <w:p w14:paraId="2E307FB2" w14:textId="284DE328" w:rsidR="00007475" w:rsidRDefault="00684105">
          <w:pPr>
            <w:pStyle w:val="TOC2"/>
            <w:rPr>
              <w:rFonts w:asciiTheme="minorHAnsi" w:eastAsiaTheme="minorEastAsia" w:hAnsiTheme="minorHAnsi" w:cstheme="minorBidi"/>
              <w:sz w:val="22"/>
              <w:lang w:eastAsia="ja-JP"/>
            </w:rPr>
          </w:pPr>
          <w:hyperlink w:anchor="_Toc198022294" w:history="1">
            <w:r w:rsidR="00007475" w:rsidRPr="004F2720">
              <w:rPr>
                <w:rStyle w:val="Hyperlink"/>
                <w:bCs/>
              </w:rPr>
              <w:t>4.1. Cấu hình và chuẩn bị đầu vào</w:t>
            </w:r>
            <w:r w:rsidR="00007475">
              <w:rPr>
                <w:webHidden/>
              </w:rPr>
              <w:tab/>
            </w:r>
            <w:r w:rsidR="00007475">
              <w:rPr>
                <w:webHidden/>
              </w:rPr>
              <w:fldChar w:fldCharType="begin"/>
            </w:r>
            <w:r w:rsidR="00007475">
              <w:rPr>
                <w:webHidden/>
              </w:rPr>
              <w:instrText xml:space="preserve"> PAGEREF _Toc198022294 \h </w:instrText>
            </w:r>
            <w:r w:rsidR="00007475">
              <w:rPr>
                <w:webHidden/>
              </w:rPr>
            </w:r>
            <w:r w:rsidR="00007475">
              <w:rPr>
                <w:webHidden/>
              </w:rPr>
              <w:fldChar w:fldCharType="separate"/>
            </w:r>
            <w:r w:rsidR="00007475">
              <w:rPr>
                <w:webHidden/>
              </w:rPr>
              <w:t>35</w:t>
            </w:r>
            <w:r w:rsidR="00007475">
              <w:rPr>
                <w:webHidden/>
              </w:rPr>
              <w:fldChar w:fldCharType="end"/>
            </w:r>
          </w:hyperlink>
        </w:p>
        <w:p w14:paraId="159F9C05" w14:textId="31AD19B2" w:rsidR="00007475" w:rsidRDefault="00684105">
          <w:pPr>
            <w:pStyle w:val="TOC3"/>
            <w:rPr>
              <w:rFonts w:asciiTheme="minorHAnsi" w:eastAsiaTheme="minorEastAsia" w:hAnsiTheme="minorHAnsi" w:cstheme="minorBidi"/>
              <w:sz w:val="22"/>
              <w:lang w:eastAsia="ja-JP"/>
            </w:rPr>
          </w:pPr>
          <w:hyperlink w:anchor="_Toc198022295" w:history="1">
            <w:r w:rsidR="00007475" w:rsidRPr="004F2720">
              <w:rPr>
                <w:rStyle w:val="Hyperlink"/>
                <w:bCs/>
              </w:rPr>
              <w:t>4.1.1 Tăng cường dữ liệu (Data Augmentation)</w:t>
            </w:r>
            <w:r w:rsidR="00007475">
              <w:rPr>
                <w:webHidden/>
              </w:rPr>
              <w:tab/>
            </w:r>
            <w:r w:rsidR="00007475">
              <w:rPr>
                <w:webHidden/>
              </w:rPr>
              <w:fldChar w:fldCharType="begin"/>
            </w:r>
            <w:r w:rsidR="00007475">
              <w:rPr>
                <w:webHidden/>
              </w:rPr>
              <w:instrText xml:space="preserve"> PAGEREF _Toc198022295 \h </w:instrText>
            </w:r>
            <w:r w:rsidR="00007475">
              <w:rPr>
                <w:webHidden/>
              </w:rPr>
            </w:r>
            <w:r w:rsidR="00007475">
              <w:rPr>
                <w:webHidden/>
              </w:rPr>
              <w:fldChar w:fldCharType="separate"/>
            </w:r>
            <w:r w:rsidR="00007475">
              <w:rPr>
                <w:webHidden/>
              </w:rPr>
              <w:t>35</w:t>
            </w:r>
            <w:r w:rsidR="00007475">
              <w:rPr>
                <w:webHidden/>
              </w:rPr>
              <w:fldChar w:fldCharType="end"/>
            </w:r>
          </w:hyperlink>
        </w:p>
        <w:p w14:paraId="273122D1" w14:textId="3FEC6F10" w:rsidR="00007475" w:rsidRDefault="00684105">
          <w:pPr>
            <w:pStyle w:val="TOC3"/>
            <w:rPr>
              <w:rFonts w:asciiTheme="minorHAnsi" w:eastAsiaTheme="minorEastAsia" w:hAnsiTheme="minorHAnsi" w:cstheme="minorBidi"/>
              <w:sz w:val="22"/>
              <w:lang w:eastAsia="ja-JP"/>
            </w:rPr>
          </w:pPr>
          <w:hyperlink w:anchor="_Toc198022296" w:history="1">
            <w:r w:rsidR="00007475" w:rsidRPr="004F2720">
              <w:rPr>
                <w:rStyle w:val="Hyperlink"/>
                <w:bCs/>
              </w:rPr>
              <w:t>4.1.2 Huấn luyện mô hình VGG16</w:t>
            </w:r>
            <w:r w:rsidR="00007475">
              <w:rPr>
                <w:webHidden/>
              </w:rPr>
              <w:tab/>
            </w:r>
            <w:r w:rsidR="00007475">
              <w:rPr>
                <w:webHidden/>
              </w:rPr>
              <w:fldChar w:fldCharType="begin"/>
            </w:r>
            <w:r w:rsidR="00007475">
              <w:rPr>
                <w:webHidden/>
              </w:rPr>
              <w:instrText xml:space="preserve"> PAGEREF _Toc198022296 \h </w:instrText>
            </w:r>
            <w:r w:rsidR="00007475">
              <w:rPr>
                <w:webHidden/>
              </w:rPr>
            </w:r>
            <w:r w:rsidR="00007475">
              <w:rPr>
                <w:webHidden/>
              </w:rPr>
              <w:fldChar w:fldCharType="separate"/>
            </w:r>
            <w:r w:rsidR="00007475">
              <w:rPr>
                <w:webHidden/>
              </w:rPr>
              <w:t>35</w:t>
            </w:r>
            <w:r w:rsidR="00007475">
              <w:rPr>
                <w:webHidden/>
              </w:rPr>
              <w:fldChar w:fldCharType="end"/>
            </w:r>
          </w:hyperlink>
        </w:p>
        <w:p w14:paraId="23116BD7" w14:textId="1FB4E0C1" w:rsidR="00007475" w:rsidRDefault="00684105">
          <w:pPr>
            <w:pStyle w:val="TOC3"/>
            <w:rPr>
              <w:rFonts w:asciiTheme="minorHAnsi" w:eastAsiaTheme="minorEastAsia" w:hAnsiTheme="minorHAnsi" w:cstheme="minorBidi"/>
              <w:sz w:val="22"/>
              <w:lang w:eastAsia="ja-JP"/>
            </w:rPr>
          </w:pPr>
          <w:hyperlink w:anchor="_Toc198022297" w:history="1">
            <w:r w:rsidR="00007475" w:rsidRPr="004F2720">
              <w:rPr>
                <w:rStyle w:val="Hyperlink"/>
                <w:bCs/>
              </w:rPr>
              <w:t>4.1.3 Huấn luyện mô hình ResNet50</w:t>
            </w:r>
            <w:r w:rsidR="00007475">
              <w:rPr>
                <w:webHidden/>
              </w:rPr>
              <w:tab/>
            </w:r>
            <w:r w:rsidR="00007475">
              <w:rPr>
                <w:webHidden/>
              </w:rPr>
              <w:fldChar w:fldCharType="begin"/>
            </w:r>
            <w:r w:rsidR="00007475">
              <w:rPr>
                <w:webHidden/>
              </w:rPr>
              <w:instrText xml:space="preserve"> PAGEREF _Toc198022297 \h </w:instrText>
            </w:r>
            <w:r w:rsidR="00007475">
              <w:rPr>
                <w:webHidden/>
              </w:rPr>
            </w:r>
            <w:r w:rsidR="00007475">
              <w:rPr>
                <w:webHidden/>
              </w:rPr>
              <w:fldChar w:fldCharType="separate"/>
            </w:r>
            <w:r w:rsidR="00007475">
              <w:rPr>
                <w:webHidden/>
              </w:rPr>
              <w:t>36</w:t>
            </w:r>
            <w:r w:rsidR="00007475">
              <w:rPr>
                <w:webHidden/>
              </w:rPr>
              <w:fldChar w:fldCharType="end"/>
            </w:r>
          </w:hyperlink>
        </w:p>
        <w:p w14:paraId="6E62EE9F" w14:textId="421FD358" w:rsidR="00007475" w:rsidRDefault="00684105">
          <w:pPr>
            <w:pStyle w:val="TOC3"/>
            <w:rPr>
              <w:rFonts w:asciiTheme="minorHAnsi" w:eastAsiaTheme="minorEastAsia" w:hAnsiTheme="minorHAnsi" w:cstheme="minorBidi"/>
              <w:sz w:val="22"/>
              <w:lang w:eastAsia="ja-JP"/>
            </w:rPr>
          </w:pPr>
          <w:hyperlink w:anchor="_Toc198022298" w:history="1">
            <w:r w:rsidR="00007475" w:rsidRPr="004F2720">
              <w:rPr>
                <w:rStyle w:val="Hyperlink"/>
              </w:rPr>
              <w:t>4.1.4 Huấn luyện mô hình MobileNetV2</w:t>
            </w:r>
            <w:r w:rsidR="00007475">
              <w:rPr>
                <w:webHidden/>
              </w:rPr>
              <w:tab/>
            </w:r>
            <w:r w:rsidR="00007475">
              <w:rPr>
                <w:webHidden/>
              </w:rPr>
              <w:fldChar w:fldCharType="begin"/>
            </w:r>
            <w:r w:rsidR="00007475">
              <w:rPr>
                <w:webHidden/>
              </w:rPr>
              <w:instrText xml:space="preserve"> PAGEREF _Toc198022298 \h </w:instrText>
            </w:r>
            <w:r w:rsidR="00007475">
              <w:rPr>
                <w:webHidden/>
              </w:rPr>
            </w:r>
            <w:r w:rsidR="00007475">
              <w:rPr>
                <w:webHidden/>
              </w:rPr>
              <w:fldChar w:fldCharType="separate"/>
            </w:r>
            <w:r w:rsidR="00007475">
              <w:rPr>
                <w:webHidden/>
              </w:rPr>
              <w:t>37</w:t>
            </w:r>
            <w:r w:rsidR="00007475">
              <w:rPr>
                <w:webHidden/>
              </w:rPr>
              <w:fldChar w:fldCharType="end"/>
            </w:r>
          </w:hyperlink>
        </w:p>
        <w:p w14:paraId="64692998" w14:textId="11CD0523" w:rsidR="00007475" w:rsidRPr="00007475" w:rsidRDefault="00007475">
          <w:pPr>
            <w:pStyle w:val="TOC2"/>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"_Toc198022299"</w:instrText>
          </w:r>
          <w:r w:rsidRPr="00007475">
            <w:rPr>
              <w:rStyle w:val="Hyperlink"/>
            </w:rPr>
            <w:instrText xml:space="preserve"> </w:instrText>
          </w:r>
          <w:r w:rsidRPr="000A037C">
            <w:rPr>
              <w:rStyle w:val="Hyperlink"/>
              <w:rPrChange w:id="38" w:author="bui" w:date="2025-05-13T09:52:00Z">
                <w:rPr>
                  <w:rStyle w:val="Hyperlink"/>
                </w:rPr>
              </w:rPrChange>
            </w:rPr>
            <w:fldChar w:fldCharType="separate"/>
          </w:r>
          <w:r w:rsidRPr="00007475">
            <w:rPr>
              <w:rStyle w:val="Hyperlink"/>
            </w:rPr>
            <w:t>4.2 Kết quả huấn luyện mô hình</w:t>
          </w:r>
          <w:r w:rsidRPr="00007475">
            <w:rPr>
              <w:webHidden/>
            </w:rPr>
            <w:tab/>
          </w:r>
          <w:r w:rsidRPr="000A037C">
            <w:rPr>
              <w:webHidden/>
            </w:rPr>
            <w:fldChar w:fldCharType="begin"/>
          </w:r>
          <w:r w:rsidRPr="00007475">
            <w:rPr>
              <w:webHidden/>
            </w:rPr>
            <w:instrText xml:space="preserve"> PAGEREF _Toc198022299 \h </w:instrText>
          </w:r>
          <w:r w:rsidRPr="000A037C">
            <w:rPr>
              <w:webHidden/>
            </w:rPr>
          </w:r>
          <w:r w:rsidRPr="000A037C">
            <w:rPr>
              <w:webHidden/>
              <w:rPrChange w:id="39" w:author="bui" w:date="2025-05-13T09:52:00Z">
                <w:rPr>
                  <w:webHidden/>
                </w:rPr>
              </w:rPrChange>
            </w:rPr>
            <w:fldChar w:fldCharType="separate"/>
          </w:r>
          <w:r w:rsidRPr="00007475">
            <w:rPr>
              <w:webHidden/>
            </w:rPr>
            <w:t>38</w:t>
          </w:r>
          <w:r w:rsidRPr="000A037C">
            <w:rPr>
              <w:webHidden/>
            </w:rPr>
            <w:fldChar w:fldCharType="end"/>
          </w:r>
          <w:r w:rsidRPr="000A037C">
            <w:rPr>
              <w:rStyle w:val="Hyperlink"/>
            </w:rPr>
            <w:fldChar w:fldCharType="end"/>
          </w:r>
        </w:p>
        <w:p w14:paraId="316D9259" w14:textId="337A90A3" w:rsidR="00007475" w:rsidRPr="00007475" w:rsidRDefault="00007475">
          <w:pPr>
            <w:pStyle w:val="TOC3"/>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"_Toc198022300"</w:instrText>
          </w:r>
          <w:r w:rsidRPr="00007475">
            <w:rPr>
              <w:rStyle w:val="Hyperlink"/>
            </w:rPr>
            <w:instrText xml:space="preserve"> </w:instrText>
          </w:r>
          <w:r w:rsidRPr="000A037C">
            <w:rPr>
              <w:rStyle w:val="Hyperlink"/>
              <w:rPrChange w:id="40" w:author="bui" w:date="2025-05-13T09:52:00Z">
                <w:rPr>
                  <w:rStyle w:val="Hyperlink"/>
                </w:rPr>
              </w:rPrChange>
            </w:rPr>
            <w:fldChar w:fldCharType="separate"/>
          </w:r>
          <w:r w:rsidRPr="00007475">
            <w:rPr>
              <w:rStyle w:val="Hyperlink"/>
              <w:rFonts w:cs="Times New Roman"/>
            </w:rPr>
            <w:t>4.2.1 Mô hình VGG16</w:t>
          </w:r>
          <w:r w:rsidRPr="00007475">
            <w:rPr>
              <w:webHidden/>
            </w:rPr>
            <w:tab/>
          </w:r>
          <w:r w:rsidRPr="000A037C">
            <w:rPr>
              <w:webHidden/>
            </w:rPr>
            <w:fldChar w:fldCharType="begin"/>
          </w:r>
          <w:r w:rsidRPr="00007475">
            <w:rPr>
              <w:webHidden/>
            </w:rPr>
            <w:instrText xml:space="preserve"> PAGEREF _Toc198022300 \h </w:instrText>
          </w:r>
          <w:r w:rsidRPr="000A037C">
            <w:rPr>
              <w:webHidden/>
            </w:rPr>
          </w:r>
          <w:r w:rsidRPr="000A037C">
            <w:rPr>
              <w:webHidden/>
              <w:rPrChange w:id="41" w:author="bui" w:date="2025-05-13T09:52:00Z">
                <w:rPr>
                  <w:webHidden/>
                </w:rPr>
              </w:rPrChange>
            </w:rPr>
            <w:fldChar w:fldCharType="separate"/>
          </w:r>
          <w:r w:rsidRPr="00007475">
            <w:rPr>
              <w:webHidden/>
            </w:rPr>
            <w:t>38</w:t>
          </w:r>
          <w:r w:rsidRPr="000A037C">
            <w:rPr>
              <w:webHidden/>
            </w:rPr>
            <w:fldChar w:fldCharType="end"/>
          </w:r>
          <w:r w:rsidRPr="000A037C">
            <w:rPr>
              <w:rStyle w:val="Hyperlink"/>
            </w:rPr>
            <w:fldChar w:fldCharType="end"/>
          </w:r>
        </w:p>
        <w:p w14:paraId="539429E9" w14:textId="5F85BC9B" w:rsidR="00007475" w:rsidRPr="00007475" w:rsidRDefault="00007475">
          <w:pPr>
            <w:pStyle w:val="TOC3"/>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"_Toc198022301"</w:instrText>
          </w:r>
          <w:r w:rsidRPr="00007475">
            <w:rPr>
              <w:rStyle w:val="Hyperlink"/>
            </w:rPr>
            <w:instrText xml:space="preserve"> </w:instrText>
          </w:r>
          <w:r w:rsidRPr="000A037C">
            <w:rPr>
              <w:rStyle w:val="Hyperlink"/>
              <w:rPrChange w:id="42" w:author="bui" w:date="2025-05-13T09:52:00Z">
                <w:rPr>
                  <w:rStyle w:val="Hyperlink"/>
                </w:rPr>
              </w:rPrChange>
            </w:rPr>
            <w:fldChar w:fldCharType="separate"/>
          </w:r>
          <w:r w:rsidRPr="00007475">
            <w:rPr>
              <w:rStyle w:val="Hyperlink"/>
              <w:rFonts w:cs="Times New Roman"/>
            </w:rPr>
            <w:t>4.2.2. Mô hình ResNet50</w:t>
          </w:r>
          <w:r w:rsidRPr="00007475">
            <w:rPr>
              <w:webHidden/>
            </w:rPr>
            <w:tab/>
          </w:r>
          <w:r w:rsidRPr="000A037C">
            <w:rPr>
              <w:webHidden/>
            </w:rPr>
            <w:fldChar w:fldCharType="begin"/>
          </w:r>
          <w:r w:rsidRPr="00007475">
            <w:rPr>
              <w:webHidden/>
            </w:rPr>
            <w:instrText xml:space="preserve"> PAGEREF _Toc198022301 \h </w:instrText>
          </w:r>
          <w:r w:rsidRPr="000A037C">
            <w:rPr>
              <w:webHidden/>
            </w:rPr>
          </w:r>
          <w:r w:rsidRPr="000A037C">
            <w:rPr>
              <w:webHidden/>
              <w:rPrChange w:id="43" w:author="bui" w:date="2025-05-13T09:52:00Z">
                <w:rPr>
                  <w:webHidden/>
                </w:rPr>
              </w:rPrChange>
            </w:rPr>
            <w:fldChar w:fldCharType="separate"/>
          </w:r>
          <w:r w:rsidRPr="00007475">
            <w:rPr>
              <w:webHidden/>
            </w:rPr>
            <w:t>40</w:t>
          </w:r>
          <w:r w:rsidRPr="000A037C">
            <w:rPr>
              <w:webHidden/>
            </w:rPr>
            <w:fldChar w:fldCharType="end"/>
          </w:r>
          <w:r w:rsidRPr="000A037C">
            <w:rPr>
              <w:rStyle w:val="Hyperlink"/>
            </w:rPr>
            <w:fldChar w:fldCharType="end"/>
          </w:r>
        </w:p>
        <w:p w14:paraId="7618B7B8" w14:textId="618317B8" w:rsidR="00007475" w:rsidRPr="00007475" w:rsidRDefault="00007475">
          <w:pPr>
            <w:pStyle w:val="TOC3"/>
            <w:rPr>
              <w:rFonts w:asciiTheme="minorHAnsi" w:eastAsiaTheme="minorEastAsia" w:hAnsiTheme="minorHAnsi" w:cstheme="minorBidi"/>
              <w:sz w:val="22"/>
              <w:lang w:eastAsia="ja-JP"/>
            </w:rPr>
          </w:pPr>
          <w:r w:rsidRPr="000A037C">
            <w:rPr>
              <w:rStyle w:val="Hyperlink"/>
            </w:rPr>
            <w:fldChar w:fldCharType="begin"/>
          </w:r>
          <w:r w:rsidRPr="00007475">
            <w:rPr>
              <w:rStyle w:val="Hyperlink"/>
            </w:rPr>
            <w:instrText xml:space="preserve"> </w:instrText>
          </w:r>
          <w:r w:rsidRPr="00007475">
            <w:instrText>HYPERLINK \l "_Toc198022302"</w:instrText>
          </w:r>
          <w:r w:rsidRPr="00007475">
            <w:rPr>
              <w:rStyle w:val="Hyperlink"/>
            </w:rPr>
            <w:instrText xml:space="preserve"> </w:instrText>
          </w:r>
          <w:r w:rsidRPr="000A037C">
            <w:rPr>
              <w:rStyle w:val="Hyperlink"/>
              <w:rPrChange w:id="44" w:author="bui" w:date="2025-05-13T09:52:00Z">
                <w:rPr>
                  <w:rStyle w:val="Hyperlink"/>
                </w:rPr>
              </w:rPrChange>
            </w:rPr>
            <w:fldChar w:fldCharType="separate"/>
          </w:r>
          <w:r w:rsidRPr="00007475">
            <w:rPr>
              <w:rStyle w:val="Hyperlink"/>
              <w:rFonts w:cs="Times New Roman"/>
            </w:rPr>
            <w:t>4.2.3 Mô hình MobileNetV2</w:t>
          </w:r>
          <w:r w:rsidRPr="00007475">
            <w:rPr>
              <w:webHidden/>
            </w:rPr>
            <w:tab/>
          </w:r>
          <w:r w:rsidRPr="000A037C">
            <w:rPr>
              <w:webHidden/>
            </w:rPr>
            <w:fldChar w:fldCharType="begin"/>
          </w:r>
          <w:r w:rsidRPr="00007475">
            <w:rPr>
              <w:webHidden/>
            </w:rPr>
            <w:instrText xml:space="preserve"> PAGEREF _Toc198022302 \h </w:instrText>
          </w:r>
          <w:r w:rsidRPr="000A037C">
            <w:rPr>
              <w:webHidden/>
            </w:rPr>
          </w:r>
          <w:r w:rsidRPr="000A037C">
            <w:rPr>
              <w:webHidden/>
              <w:rPrChange w:id="45" w:author="bui" w:date="2025-05-13T09:52:00Z">
                <w:rPr>
                  <w:webHidden/>
                </w:rPr>
              </w:rPrChange>
            </w:rPr>
            <w:fldChar w:fldCharType="separate"/>
          </w:r>
          <w:r w:rsidRPr="00007475">
            <w:rPr>
              <w:webHidden/>
            </w:rPr>
            <w:t>41</w:t>
          </w:r>
          <w:r w:rsidRPr="000A037C">
            <w:rPr>
              <w:webHidden/>
            </w:rPr>
            <w:fldChar w:fldCharType="end"/>
          </w:r>
          <w:r w:rsidRPr="000A037C">
            <w:rPr>
              <w:rStyle w:val="Hyperlink"/>
            </w:rPr>
            <w:fldChar w:fldCharType="end"/>
          </w:r>
        </w:p>
        <w:p w14:paraId="2D4CF326" w14:textId="786C20FD" w:rsidR="00007475" w:rsidRDefault="00684105">
          <w:pPr>
            <w:pStyle w:val="TOC2"/>
            <w:rPr>
              <w:rFonts w:asciiTheme="minorHAnsi" w:eastAsiaTheme="minorEastAsia" w:hAnsiTheme="minorHAnsi" w:cstheme="minorBidi"/>
              <w:sz w:val="22"/>
              <w:lang w:eastAsia="ja-JP"/>
            </w:rPr>
          </w:pPr>
          <w:hyperlink w:anchor="_Toc198022303" w:history="1">
            <w:r w:rsidR="00007475" w:rsidRPr="004F2720">
              <w:rPr>
                <w:rStyle w:val="Hyperlink"/>
                <w:bCs/>
              </w:rPr>
              <w:t>4.3 So sánh mô hình VGG16, ResNet50 và MobileNet</w:t>
            </w:r>
            <w:r w:rsidR="00007475">
              <w:rPr>
                <w:webHidden/>
              </w:rPr>
              <w:tab/>
            </w:r>
            <w:r w:rsidR="00007475">
              <w:rPr>
                <w:webHidden/>
              </w:rPr>
              <w:fldChar w:fldCharType="begin"/>
            </w:r>
            <w:r w:rsidR="00007475">
              <w:rPr>
                <w:webHidden/>
              </w:rPr>
              <w:instrText xml:space="preserve"> PAGEREF _Toc198022303 \h </w:instrText>
            </w:r>
            <w:r w:rsidR="00007475">
              <w:rPr>
                <w:webHidden/>
              </w:rPr>
            </w:r>
            <w:r w:rsidR="00007475">
              <w:rPr>
                <w:webHidden/>
              </w:rPr>
              <w:fldChar w:fldCharType="separate"/>
            </w:r>
            <w:r w:rsidR="00007475">
              <w:rPr>
                <w:webHidden/>
              </w:rPr>
              <w:t>43</w:t>
            </w:r>
            <w:r w:rsidR="00007475">
              <w:rPr>
                <w:webHidden/>
              </w:rPr>
              <w:fldChar w:fldCharType="end"/>
            </w:r>
          </w:hyperlink>
        </w:p>
        <w:p w14:paraId="7C18C275" w14:textId="43F4A9DD" w:rsidR="00007475" w:rsidRDefault="00684105">
          <w:pPr>
            <w:pStyle w:val="TOC2"/>
            <w:rPr>
              <w:rFonts w:asciiTheme="minorHAnsi" w:eastAsiaTheme="minorEastAsia" w:hAnsiTheme="minorHAnsi" w:cstheme="minorBidi"/>
              <w:sz w:val="22"/>
              <w:lang w:eastAsia="ja-JP"/>
            </w:rPr>
          </w:pPr>
          <w:hyperlink w:anchor="_Toc198022304" w:history="1">
            <w:r w:rsidR="00007475" w:rsidRPr="004F2720">
              <w:rPr>
                <w:rStyle w:val="Hyperlink"/>
                <w:bCs/>
              </w:rPr>
              <w:t>4.4 Giao diện mô hình</w:t>
            </w:r>
            <w:r w:rsidR="00007475">
              <w:rPr>
                <w:webHidden/>
              </w:rPr>
              <w:tab/>
            </w:r>
            <w:r w:rsidR="00007475">
              <w:rPr>
                <w:webHidden/>
              </w:rPr>
              <w:fldChar w:fldCharType="begin"/>
            </w:r>
            <w:r w:rsidR="00007475">
              <w:rPr>
                <w:webHidden/>
              </w:rPr>
              <w:instrText xml:space="preserve"> PAGEREF _Toc198022304 \h </w:instrText>
            </w:r>
            <w:r w:rsidR="00007475">
              <w:rPr>
                <w:webHidden/>
              </w:rPr>
            </w:r>
            <w:r w:rsidR="00007475">
              <w:rPr>
                <w:webHidden/>
              </w:rPr>
              <w:fldChar w:fldCharType="separate"/>
            </w:r>
            <w:r w:rsidR="00007475">
              <w:rPr>
                <w:webHidden/>
              </w:rPr>
              <w:t>44</w:t>
            </w:r>
            <w:r w:rsidR="00007475">
              <w:rPr>
                <w:webHidden/>
              </w:rPr>
              <w:fldChar w:fldCharType="end"/>
            </w:r>
          </w:hyperlink>
        </w:p>
        <w:p w14:paraId="5CE8F18C" w14:textId="30DA8BD1" w:rsidR="00007475" w:rsidRDefault="00684105">
          <w:pPr>
            <w:pStyle w:val="TOC2"/>
            <w:rPr>
              <w:rFonts w:asciiTheme="minorHAnsi" w:eastAsiaTheme="minorEastAsia" w:hAnsiTheme="minorHAnsi" w:cstheme="minorBidi"/>
              <w:sz w:val="22"/>
              <w:lang w:eastAsia="ja-JP"/>
            </w:rPr>
          </w:pPr>
          <w:hyperlink w:anchor="_Toc198022305" w:history="1">
            <w:r w:rsidR="00007475" w:rsidRPr="004F2720">
              <w:rPr>
                <w:rStyle w:val="Hyperlink"/>
                <w:bCs/>
              </w:rPr>
              <w:t>4.5. Đánh giá giao diện</w:t>
            </w:r>
            <w:r w:rsidR="00007475">
              <w:rPr>
                <w:webHidden/>
              </w:rPr>
              <w:tab/>
            </w:r>
            <w:r w:rsidR="00007475">
              <w:rPr>
                <w:webHidden/>
              </w:rPr>
              <w:fldChar w:fldCharType="begin"/>
            </w:r>
            <w:r w:rsidR="00007475">
              <w:rPr>
                <w:webHidden/>
              </w:rPr>
              <w:instrText xml:space="preserve"> PAGEREF _Toc198022305 \h </w:instrText>
            </w:r>
            <w:r w:rsidR="00007475">
              <w:rPr>
                <w:webHidden/>
              </w:rPr>
            </w:r>
            <w:r w:rsidR="00007475">
              <w:rPr>
                <w:webHidden/>
              </w:rPr>
              <w:fldChar w:fldCharType="separate"/>
            </w:r>
            <w:r w:rsidR="00007475">
              <w:rPr>
                <w:webHidden/>
              </w:rPr>
              <w:t>44</w:t>
            </w:r>
            <w:r w:rsidR="00007475">
              <w:rPr>
                <w:webHidden/>
              </w:rPr>
              <w:fldChar w:fldCharType="end"/>
            </w:r>
          </w:hyperlink>
        </w:p>
        <w:p w14:paraId="6F876930" w14:textId="22E9B469" w:rsidR="00007475" w:rsidRDefault="00684105">
          <w:pPr>
            <w:pStyle w:val="TOC2"/>
            <w:rPr>
              <w:rFonts w:asciiTheme="minorHAnsi" w:eastAsiaTheme="minorEastAsia" w:hAnsiTheme="minorHAnsi" w:cstheme="minorBidi"/>
              <w:sz w:val="22"/>
              <w:lang w:eastAsia="ja-JP"/>
            </w:rPr>
          </w:pPr>
          <w:hyperlink w:anchor="_Toc198022306" w:history="1">
            <w:r w:rsidR="00007475" w:rsidRPr="004F2720">
              <w:rPr>
                <w:rStyle w:val="Hyperlink"/>
                <w:bCs/>
              </w:rPr>
              <w:t>4.6. Phân tích lỗi dự đoán</w:t>
            </w:r>
            <w:r w:rsidR="00007475">
              <w:rPr>
                <w:webHidden/>
              </w:rPr>
              <w:tab/>
            </w:r>
            <w:r w:rsidR="00007475">
              <w:rPr>
                <w:webHidden/>
              </w:rPr>
              <w:fldChar w:fldCharType="begin"/>
            </w:r>
            <w:r w:rsidR="00007475">
              <w:rPr>
                <w:webHidden/>
              </w:rPr>
              <w:instrText xml:space="preserve"> PAGEREF _Toc198022306 \h </w:instrText>
            </w:r>
            <w:r w:rsidR="00007475">
              <w:rPr>
                <w:webHidden/>
              </w:rPr>
            </w:r>
            <w:r w:rsidR="00007475">
              <w:rPr>
                <w:webHidden/>
              </w:rPr>
              <w:fldChar w:fldCharType="separate"/>
            </w:r>
            <w:r w:rsidR="00007475">
              <w:rPr>
                <w:webHidden/>
              </w:rPr>
              <w:t>45</w:t>
            </w:r>
            <w:r w:rsidR="00007475">
              <w:rPr>
                <w:webHidden/>
              </w:rPr>
              <w:fldChar w:fldCharType="end"/>
            </w:r>
          </w:hyperlink>
        </w:p>
        <w:p w14:paraId="38DB54C4" w14:textId="4B4DB9A9"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307" w:history="1">
            <w:r w:rsidR="00007475" w:rsidRPr="004F2720">
              <w:rPr>
                <w:rStyle w:val="Hyperlink"/>
                <w:rFonts w:cs="Times New Roman"/>
                <w:noProof/>
                <w:lang w:val="vi-VN"/>
              </w:rPr>
              <w:t>KẾT LUẬN</w:t>
            </w:r>
            <w:r w:rsidR="00007475">
              <w:rPr>
                <w:noProof/>
                <w:webHidden/>
              </w:rPr>
              <w:tab/>
            </w:r>
            <w:r w:rsidR="00007475">
              <w:rPr>
                <w:noProof/>
                <w:webHidden/>
              </w:rPr>
              <w:fldChar w:fldCharType="begin"/>
            </w:r>
            <w:r w:rsidR="00007475">
              <w:rPr>
                <w:noProof/>
                <w:webHidden/>
              </w:rPr>
              <w:instrText xml:space="preserve"> PAGEREF _Toc198022307 \h </w:instrText>
            </w:r>
            <w:r w:rsidR="00007475">
              <w:rPr>
                <w:noProof/>
                <w:webHidden/>
              </w:rPr>
            </w:r>
            <w:r w:rsidR="00007475">
              <w:rPr>
                <w:noProof/>
                <w:webHidden/>
              </w:rPr>
              <w:fldChar w:fldCharType="separate"/>
            </w:r>
            <w:r w:rsidR="00007475">
              <w:rPr>
                <w:noProof/>
                <w:webHidden/>
              </w:rPr>
              <w:t>46</w:t>
            </w:r>
            <w:r w:rsidR="00007475">
              <w:rPr>
                <w:noProof/>
                <w:webHidden/>
              </w:rPr>
              <w:fldChar w:fldCharType="end"/>
            </w:r>
          </w:hyperlink>
        </w:p>
        <w:p w14:paraId="514FC6A2" w14:textId="7F41F39A" w:rsidR="00007475" w:rsidRDefault="00684105">
          <w:pPr>
            <w:pStyle w:val="TOC1"/>
            <w:tabs>
              <w:tab w:val="right" w:leader="dot" w:pos="8778"/>
            </w:tabs>
            <w:rPr>
              <w:rFonts w:asciiTheme="minorHAnsi" w:eastAsiaTheme="minorEastAsia" w:hAnsiTheme="minorHAnsi" w:cstheme="minorBidi"/>
              <w:b w:val="0"/>
              <w:noProof/>
              <w:sz w:val="22"/>
              <w:lang w:eastAsia="ja-JP"/>
            </w:rPr>
          </w:pPr>
          <w:hyperlink w:anchor="_Toc198022308" w:history="1">
            <w:r w:rsidR="00007475" w:rsidRPr="004F2720">
              <w:rPr>
                <w:rStyle w:val="Hyperlink"/>
                <w:rFonts w:cs="Times New Roman"/>
                <w:noProof/>
              </w:rPr>
              <w:t>TÀI LIỆU THAM KHẢO</w:t>
            </w:r>
            <w:r w:rsidR="00007475">
              <w:rPr>
                <w:noProof/>
                <w:webHidden/>
              </w:rPr>
              <w:tab/>
            </w:r>
            <w:r w:rsidR="00007475">
              <w:rPr>
                <w:noProof/>
                <w:webHidden/>
              </w:rPr>
              <w:fldChar w:fldCharType="begin"/>
            </w:r>
            <w:r w:rsidR="00007475">
              <w:rPr>
                <w:noProof/>
                <w:webHidden/>
              </w:rPr>
              <w:instrText xml:space="preserve"> PAGEREF _Toc198022308 \h </w:instrText>
            </w:r>
            <w:r w:rsidR="00007475">
              <w:rPr>
                <w:noProof/>
                <w:webHidden/>
              </w:rPr>
            </w:r>
            <w:r w:rsidR="00007475">
              <w:rPr>
                <w:noProof/>
                <w:webHidden/>
              </w:rPr>
              <w:fldChar w:fldCharType="separate"/>
            </w:r>
            <w:r w:rsidR="00007475">
              <w:rPr>
                <w:noProof/>
                <w:webHidden/>
              </w:rPr>
              <w:t>47</w:t>
            </w:r>
            <w:r w:rsidR="00007475">
              <w:rPr>
                <w:noProof/>
                <w:webHidden/>
              </w:rPr>
              <w:fldChar w:fldCharType="end"/>
            </w:r>
          </w:hyperlink>
        </w:p>
        <w:p w14:paraId="6BB1E9A0" w14:textId="238247A5" w:rsidR="00007475" w:rsidRPr="00007475" w:rsidRDefault="00007475">
          <w:pPr>
            <w:rPr>
              <w:rPrChange w:id="46" w:author="bui" w:date="2025-05-13T09:51:00Z">
                <w:rPr>
                  <w:rFonts w:cs="Times New Roman"/>
                  <w:color w:val="000000" w:themeColor="text1"/>
                </w:rPr>
              </w:rPrChange>
            </w:rPr>
            <w:pPrChange w:id="47" w:author="bui" w:date="2025-05-13T09:51:00Z">
              <w:pPr>
                <w:pStyle w:val="1Chapterc5"/>
              </w:pPr>
            </w:pPrChange>
          </w:pPr>
          <w:ins w:id="48" w:author="bui" w:date="2025-05-13T09:50:00Z">
            <w:r>
              <w:rPr>
                <w:b/>
                <w:bCs/>
                <w:noProof/>
              </w:rPr>
              <w:fldChar w:fldCharType="end"/>
            </w:r>
          </w:ins>
        </w:p>
        <w:customXmlInsRangeStart w:id="49" w:author="bui" w:date="2025-05-13T09:50:00Z"/>
      </w:sdtContent>
    </w:sdt>
    <w:customXmlInsRangeEnd w:id="49"/>
    <w:p w14:paraId="102AA071" w14:textId="77777777" w:rsidR="00007475" w:rsidRDefault="00007475">
      <w:pPr>
        <w:rPr>
          <w:ins w:id="50" w:author="bui" w:date="2025-05-13T09:51:00Z"/>
          <w:rFonts w:ascii="Times New Roman" w:hAnsi="Times New Roman" w:cs="Times New Roman"/>
          <w:b/>
          <w:color w:val="000000" w:themeColor="text1"/>
          <w:sz w:val="32"/>
        </w:rPr>
      </w:pPr>
      <w:bookmarkStart w:id="51" w:name="_Toc196393516"/>
      <w:bookmarkStart w:id="52" w:name="_Toc198022245"/>
      <w:ins w:id="53" w:author="bui" w:date="2025-05-13T09:51:00Z">
        <w:r>
          <w:rPr>
            <w:rFonts w:cs="Times New Roman"/>
            <w:color w:val="000000" w:themeColor="text1"/>
          </w:rPr>
          <w:br w:type="page"/>
        </w:r>
      </w:ins>
    </w:p>
    <w:p w14:paraId="07329155" w14:textId="580342E8" w:rsidR="005245AF" w:rsidRPr="00483A23" w:rsidRDefault="005245AF">
      <w:pPr>
        <w:pStyle w:val="1Chapterc5"/>
        <w:outlineLvl w:val="0"/>
        <w:rPr>
          <w:rFonts w:cs="Times New Roman"/>
          <w:color w:val="000000" w:themeColor="text1"/>
        </w:rPr>
        <w:pPrChange w:id="54" w:author="bui" w:date="2025-05-13T09:41:00Z">
          <w:pPr>
            <w:pStyle w:val="1Chapterc5"/>
          </w:pPr>
        </w:pPrChange>
      </w:pPr>
      <w:r w:rsidRPr="00483A23">
        <w:rPr>
          <w:rFonts w:cs="Times New Roman"/>
          <w:color w:val="000000" w:themeColor="text1"/>
        </w:rPr>
        <w:lastRenderedPageBreak/>
        <w:t xml:space="preserve">DANH SÁCH </w:t>
      </w:r>
      <w:r w:rsidR="00B505CD" w:rsidRPr="00483A23">
        <w:rPr>
          <w:rFonts w:cs="Times New Roman"/>
          <w:color w:val="000000" w:themeColor="text1"/>
        </w:rPr>
        <w:t>CÁC BẢNG</w:t>
      </w:r>
      <w:bookmarkEnd w:id="51"/>
      <w:bookmarkEnd w:id="52"/>
    </w:p>
    <w:p w14:paraId="76982F3C" w14:textId="5979BDA9" w:rsidR="0061329C" w:rsidRPr="00483A23" w:rsidDel="00704ADC" w:rsidRDefault="009407D9" w:rsidP="00146B9C">
      <w:pPr>
        <w:pStyle w:val="TOC5"/>
        <w:tabs>
          <w:tab w:val="right" w:leader="dot" w:pos="8778"/>
        </w:tabs>
        <w:rPr>
          <w:del w:id="55" w:author="bui" w:date="2025-05-13T09:40:00Z"/>
          <w:rFonts w:asciiTheme="minorHAnsi" w:eastAsiaTheme="minorEastAsia" w:hAnsiTheme="minorHAnsi" w:cstheme="minorBidi"/>
          <w:noProof/>
          <w:color w:val="000000" w:themeColor="text1"/>
          <w:kern w:val="2"/>
          <w:sz w:val="24"/>
          <w:szCs w:val="24"/>
          <w14:ligatures w14:val="standardContextual"/>
        </w:rPr>
      </w:pPr>
      <w:del w:id="56" w:author="bui" w:date="2025-05-13T09:40:00Z">
        <w:r w:rsidRPr="00483A23" w:rsidDel="00704ADC">
          <w:rPr>
            <w:rFonts w:cs="Times New Roman"/>
            <w:color w:val="000000" w:themeColor="text1"/>
          </w:rPr>
          <w:fldChar w:fldCharType="begin"/>
        </w:r>
        <w:r w:rsidRPr="00483A23" w:rsidDel="00704ADC">
          <w:rPr>
            <w:rFonts w:cs="Times New Roman"/>
            <w:color w:val="000000" w:themeColor="text1"/>
          </w:rPr>
          <w:delInstrText xml:space="preserve"> TOC \h \z \t "5_Tables_c7,5,Reference Head,1" </w:delInstrText>
        </w:r>
        <w:r w:rsidRPr="00483A23" w:rsidDel="00704ADC">
          <w:rPr>
            <w:rFonts w:cs="Times New Roman"/>
            <w:color w:val="000000" w:themeColor="text1"/>
          </w:rPr>
          <w:fldChar w:fldCharType="separate"/>
        </w:r>
      </w:del>
    </w:p>
    <w:p w14:paraId="19818368" w14:textId="78A81565" w:rsidR="00704ADC" w:rsidRDefault="009407D9">
      <w:pPr>
        <w:pStyle w:val="TableofFigures"/>
        <w:tabs>
          <w:tab w:val="right" w:leader="dot" w:pos="8778"/>
        </w:tabs>
        <w:rPr>
          <w:ins w:id="57" w:author="bui" w:date="2025-05-13T09:40:00Z"/>
          <w:rFonts w:asciiTheme="minorHAnsi" w:eastAsiaTheme="minorEastAsia" w:hAnsiTheme="minorHAnsi" w:cstheme="minorBidi"/>
          <w:noProof/>
          <w:lang w:eastAsia="ja-JP"/>
        </w:rPr>
      </w:pPr>
      <w:del w:id="58" w:author="bui" w:date="2025-05-13T09:40:00Z">
        <w:r w:rsidRPr="00483A23" w:rsidDel="00704ADC">
          <w:rPr>
            <w:rFonts w:ascii="Times New Roman" w:hAnsi="Times New Roman" w:cs="Times New Roman"/>
            <w:color w:val="000000" w:themeColor="text1"/>
          </w:rPr>
          <w:fldChar w:fldCharType="end"/>
        </w:r>
      </w:del>
      <w:ins w:id="59" w:author="bui" w:date="2025-05-13T09:40:00Z">
        <w:r w:rsidR="00704ADC">
          <w:rPr>
            <w:rFonts w:ascii="Times New Roman" w:hAnsi="Times New Roman" w:cs="Times New Roman"/>
            <w:color w:val="000000" w:themeColor="text1"/>
            <w:sz w:val="26"/>
          </w:rPr>
          <w:fldChar w:fldCharType="begin"/>
        </w:r>
        <w:r w:rsidR="00704ADC">
          <w:rPr>
            <w:rFonts w:ascii="Times New Roman" w:hAnsi="Times New Roman" w:cs="Times New Roman"/>
            <w:color w:val="000000" w:themeColor="text1"/>
            <w:sz w:val="26"/>
          </w:rPr>
          <w:instrText xml:space="preserve"> TOC \h \z \t "5_Tables_c7,5,Reference Head,1" \c "Bảng" </w:instrText>
        </w:r>
      </w:ins>
      <w:r w:rsidR="00704ADC">
        <w:rPr>
          <w:rFonts w:ascii="Times New Roman" w:hAnsi="Times New Roman" w:cs="Times New Roman"/>
          <w:color w:val="000000" w:themeColor="text1"/>
          <w:sz w:val="26"/>
        </w:rPr>
        <w:fldChar w:fldCharType="separate"/>
      </w:r>
      <w:ins w:id="60" w:author="bui" w:date="2025-05-13T09:40:00Z">
        <w:r w:rsidR="00704ADC" w:rsidRPr="009B54E5">
          <w:rPr>
            <w:rStyle w:val="Hyperlink"/>
            <w:noProof/>
          </w:rPr>
          <w:fldChar w:fldCharType="begin"/>
        </w:r>
        <w:r w:rsidR="00704ADC" w:rsidRPr="009B54E5">
          <w:rPr>
            <w:rStyle w:val="Hyperlink"/>
            <w:noProof/>
          </w:rPr>
          <w:instrText xml:space="preserve"> </w:instrText>
        </w:r>
        <w:r w:rsidR="00704ADC">
          <w:rPr>
            <w:noProof/>
          </w:rPr>
          <w:instrText>HYPERLINK \l "_Toc198021635"</w:instrText>
        </w:r>
        <w:r w:rsidR="00704ADC" w:rsidRPr="009B54E5">
          <w:rPr>
            <w:rStyle w:val="Hyperlink"/>
            <w:noProof/>
          </w:rPr>
          <w:instrText xml:space="preserve"> </w:instrText>
        </w:r>
        <w:r w:rsidR="00704ADC" w:rsidRPr="009B54E5">
          <w:rPr>
            <w:rStyle w:val="Hyperlink"/>
            <w:noProof/>
          </w:rPr>
          <w:fldChar w:fldCharType="separate"/>
        </w:r>
        <w:r w:rsidR="00704ADC" w:rsidRPr="009B54E5">
          <w:rPr>
            <w:rStyle w:val="Hyperlink"/>
            <w:noProof/>
          </w:rPr>
          <w:t>Bảng 1</w:t>
        </w:r>
        <w:r w:rsidR="00704ADC" w:rsidRPr="009B54E5">
          <w:rPr>
            <w:rStyle w:val="Hyperlink"/>
            <w:noProof/>
            <w:lang w:val="vi-VN"/>
          </w:rPr>
          <w:t xml:space="preserve"> : So sánh các mô hình</w:t>
        </w:r>
        <w:r w:rsidR="00704ADC">
          <w:rPr>
            <w:noProof/>
            <w:webHidden/>
          </w:rPr>
          <w:tab/>
        </w:r>
        <w:r w:rsidR="00704ADC">
          <w:rPr>
            <w:noProof/>
            <w:webHidden/>
          </w:rPr>
          <w:fldChar w:fldCharType="begin"/>
        </w:r>
        <w:r w:rsidR="00704ADC">
          <w:rPr>
            <w:noProof/>
            <w:webHidden/>
          </w:rPr>
          <w:instrText xml:space="preserve"> PAGEREF _Toc198021635 \h </w:instrText>
        </w:r>
      </w:ins>
      <w:r w:rsidR="00704ADC">
        <w:rPr>
          <w:noProof/>
          <w:webHidden/>
        </w:rPr>
      </w:r>
      <w:r w:rsidR="00704ADC">
        <w:rPr>
          <w:noProof/>
          <w:webHidden/>
        </w:rPr>
        <w:fldChar w:fldCharType="separate"/>
      </w:r>
      <w:ins w:id="61" w:author="bui" w:date="2025-05-13T09:40:00Z">
        <w:r w:rsidR="00704ADC">
          <w:rPr>
            <w:noProof/>
            <w:webHidden/>
          </w:rPr>
          <w:t>43</w:t>
        </w:r>
        <w:r w:rsidR="00704ADC">
          <w:rPr>
            <w:noProof/>
            <w:webHidden/>
          </w:rPr>
          <w:fldChar w:fldCharType="end"/>
        </w:r>
        <w:r w:rsidR="00704ADC" w:rsidRPr="009B54E5">
          <w:rPr>
            <w:rStyle w:val="Hyperlink"/>
            <w:noProof/>
          </w:rPr>
          <w:fldChar w:fldCharType="end"/>
        </w:r>
      </w:ins>
    </w:p>
    <w:p w14:paraId="0CB8682F" w14:textId="189AE654" w:rsidR="00704ADC" w:rsidDel="00704ADC" w:rsidRDefault="00704ADC">
      <w:pPr>
        <w:rPr>
          <w:del w:id="62" w:author="bui" w:date="2025-05-13T09:40:00Z"/>
          <w:noProof/>
        </w:rPr>
      </w:pPr>
    </w:p>
    <w:p w14:paraId="0C7083AF" w14:textId="668162CE" w:rsidR="009407D9" w:rsidRPr="00483A23" w:rsidRDefault="00704ADC">
      <w:pPr>
        <w:rPr>
          <w:rFonts w:ascii="Times New Roman" w:hAnsi="Times New Roman" w:cs="Times New Roman"/>
          <w:color w:val="000000" w:themeColor="text1"/>
        </w:rPr>
      </w:pPr>
      <w:ins w:id="63" w:author="bui" w:date="2025-05-13T09:40:00Z">
        <w:r>
          <w:rPr>
            <w:rFonts w:ascii="Times New Roman" w:hAnsi="Times New Roman" w:cs="Times New Roman"/>
            <w:color w:val="000000" w:themeColor="text1"/>
            <w:sz w:val="26"/>
          </w:rPr>
          <w:fldChar w:fldCharType="end"/>
        </w:r>
      </w:ins>
    </w:p>
    <w:p w14:paraId="53788C71" w14:textId="77777777" w:rsidR="005245AF" w:rsidRPr="00483A23" w:rsidRDefault="005245AF">
      <w:pPr>
        <w:rPr>
          <w:rFonts w:ascii="Times New Roman" w:hAnsi="Times New Roman" w:cs="Times New Roman"/>
          <w:b/>
          <w:color w:val="000000" w:themeColor="text1"/>
          <w:sz w:val="32"/>
        </w:rPr>
      </w:pPr>
      <w:r w:rsidRPr="00483A23">
        <w:rPr>
          <w:rFonts w:ascii="Times New Roman" w:hAnsi="Times New Roman" w:cs="Times New Roman"/>
          <w:color w:val="000000" w:themeColor="text1"/>
        </w:rPr>
        <w:br w:type="page"/>
      </w:r>
    </w:p>
    <w:p w14:paraId="52B0A9E9" w14:textId="1B8FCAD3" w:rsidR="005931F9" w:rsidRDefault="00F42E56">
      <w:pPr>
        <w:pStyle w:val="1Chapterc5"/>
        <w:outlineLvl w:val="0"/>
        <w:rPr>
          <w:rFonts w:cs="Times New Roman"/>
          <w:color w:val="000000" w:themeColor="text1"/>
        </w:rPr>
        <w:pPrChange w:id="64" w:author="bui" w:date="2025-05-13T09:41:00Z">
          <w:pPr>
            <w:pStyle w:val="1Chapterc5"/>
          </w:pPr>
        </w:pPrChange>
      </w:pPr>
      <w:bookmarkStart w:id="65" w:name="_Toc196393517"/>
      <w:bookmarkStart w:id="66" w:name="_Toc198022246"/>
      <w:r w:rsidRPr="00483A23">
        <w:rPr>
          <w:rFonts w:cs="Times New Roman"/>
          <w:color w:val="000000" w:themeColor="text1"/>
        </w:rPr>
        <w:lastRenderedPageBreak/>
        <w:t>DANH SÁCH CÁC HÌNH</w:t>
      </w:r>
      <w:bookmarkEnd w:id="65"/>
      <w:bookmarkEnd w:id="66"/>
    </w:p>
    <w:p w14:paraId="67554D83" w14:textId="7D3BC42D" w:rsidR="009129CE" w:rsidRDefault="00E84EEE">
      <w:pPr>
        <w:pStyle w:val="TableofFigures"/>
        <w:tabs>
          <w:tab w:val="right" w:leader="dot" w:pos="8778"/>
        </w:tabs>
        <w:rPr>
          <w:ins w:id="67" w:author="bui" w:date="2025-05-13T09:36:00Z"/>
          <w:rFonts w:asciiTheme="minorHAnsi" w:eastAsiaTheme="minorEastAsia" w:hAnsiTheme="minorHAnsi" w:cstheme="minorBidi"/>
          <w:noProof/>
          <w:lang w:eastAsia="ja-JP"/>
        </w:rPr>
      </w:pPr>
      <w:r>
        <w:rPr>
          <w:rFonts w:cs="Times New Roman"/>
          <w:color w:val="000000" w:themeColor="text1"/>
        </w:rPr>
        <w:fldChar w:fldCharType="begin"/>
      </w:r>
      <w:r>
        <w:rPr>
          <w:rFonts w:cs="Times New Roman"/>
          <w:color w:val="000000" w:themeColor="text1"/>
        </w:rPr>
        <w:instrText xml:space="preserve"> TOC \h \z \c "Hình" </w:instrText>
      </w:r>
      <w:r>
        <w:rPr>
          <w:rFonts w:cs="Times New Roman"/>
          <w:color w:val="000000" w:themeColor="text1"/>
        </w:rPr>
        <w:fldChar w:fldCharType="separate"/>
      </w:r>
      <w:ins w:id="68" w:author="bui" w:date="2025-05-13T09:36:00Z">
        <w:r w:rsidR="009129CE" w:rsidRPr="00F74261">
          <w:rPr>
            <w:rStyle w:val="Hyperlink"/>
            <w:noProof/>
          </w:rPr>
          <w:fldChar w:fldCharType="begin"/>
        </w:r>
        <w:r w:rsidR="009129CE" w:rsidRPr="00F74261">
          <w:rPr>
            <w:rStyle w:val="Hyperlink"/>
            <w:noProof/>
          </w:rPr>
          <w:instrText xml:space="preserve"> </w:instrText>
        </w:r>
        <w:r w:rsidR="009129CE">
          <w:rPr>
            <w:noProof/>
          </w:rPr>
          <w:instrText>HYPERLINK \l "_Toc198021432"</w:instrText>
        </w:r>
        <w:r w:rsidR="009129CE" w:rsidRPr="00F74261">
          <w:rPr>
            <w:rStyle w:val="Hyperlink"/>
            <w:noProof/>
          </w:rPr>
          <w:instrText xml:space="preserve"> </w:instrText>
        </w:r>
        <w:r w:rsidR="009129CE" w:rsidRPr="00F74261">
          <w:rPr>
            <w:rStyle w:val="Hyperlink"/>
            <w:noProof/>
          </w:rPr>
          <w:fldChar w:fldCharType="separate"/>
        </w:r>
        <w:r w:rsidR="009129CE" w:rsidRPr="00F74261">
          <w:rPr>
            <w:rStyle w:val="Hyperlink"/>
            <w:noProof/>
          </w:rPr>
          <w:t>Hình 1</w:t>
        </w:r>
        <w:r w:rsidR="009129CE" w:rsidRPr="00F74261">
          <w:rPr>
            <w:rStyle w:val="Hyperlink"/>
            <w:noProof/>
            <w:lang w:val="vi-VN"/>
          </w:rPr>
          <w:t xml:space="preserve"> : Hình ảnh lá cây khỏe mạnh và lá cây bị bệnh</w:t>
        </w:r>
        <w:r w:rsidR="009129CE">
          <w:rPr>
            <w:noProof/>
            <w:webHidden/>
          </w:rPr>
          <w:tab/>
        </w:r>
        <w:r w:rsidR="009129CE">
          <w:rPr>
            <w:noProof/>
            <w:webHidden/>
          </w:rPr>
          <w:fldChar w:fldCharType="begin"/>
        </w:r>
        <w:r w:rsidR="009129CE">
          <w:rPr>
            <w:noProof/>
            <w:webHidden/>
          </w:rPr>
          <w:instrText xml:space="preserve"> PAGEREF _Toc198021432 \h </w:instrText>
        </w:r>
      </w:ins>
      <w:r w:rsidR="009129CE">
        <w:rPr>
          <w:noProof/>
          <w:webHidden/>
        </w:rPr>
      </w:r>
      <w:r w:rsidR="009129CE">
        <w:rPr>
          <w:noProof/>
          <w:webHidden/>
        </w:rPr>
        <w:fldChar w:fldCharType="separate"/>
      </w:r>
      <w:ins w:id="69" w:author="bui" w:date="2025-05-13T09:36:00Z">
        <w:r w:rsidR="009129CE">
          <w:rPr>
            <w:noProof/>
            <w:webHidden/>
          </w:rPr>
          <w:t>11</w:t>
        </w:r>
        <w:r w:rsidR="009129CE">
          <w:rPr>
            <w:noProof/>
            <w:webHidden/>
          </w:rPr>
          <w:fldChar w:fldCharType="end"/>
        </w:r>
        <w:r w:rsidR="009129CE" w:rsidRPr="00F74261">
          <w:rPr>
            <w:rStyle w:val="Hyperlink"/>
            <w:noProof/>
          </w:rPr>
          <w:fldChar w:fldCharType="end"/>
        </w:r>
      </w:ins>
    </w:p>
    <w:p w14:paraId="4E8B8776" w14:textId="06934A0A" w:rsidR="009129CE" w:rsidRDefault="009129CE">
      <w:pPr>
        <w:pStyle w:val="TableofFigures"/>
        <w:tabs>
          <w:tab w:val="right" w:leader="dot" w:pos="8778"/>
        </w:tabs>
        <w:rPr>
          <w:ins w:id="70" w:author="bui" w:date="2025-05-13T09:36:00Z"/>
          <w:rFonts w:asciiTheme="minorHAnsi" w:eastAsiaTheme="minorEastAsia" w:hAnsiTheme="minorHAnsi" w:cstheme="minorBidi"/>
          <w:noProof/>
          <w:lang w:eastAsia="ja-JP"/>
        </w:rPr>
      </w:pPr>
      <w:ins w:id="71"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"_Toc198021433"</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w:t>
        </w:r>
        <w:r w:rsidRPr="00F74261">
          <w:rPr>
            <w:rStyle w:val="Hyperlink"/>
            <w:noProof/>
            <w:lang w:val="vi-VN"/>
          </w:rPr>
          <w:t xml:space="preserve"> : Cấu trúc CNN</w:t>
        </w:r>
        <w:r>
          <w:rPr>
            <w:noProof/>
            <w:webHidden/>
          </w:rPr>
          <w:tab/>
        </w:r>
        <w:r>
          <w:rPr>
            <w:noProof/>
            <w:webHidden/>
          </w:rPr>
          <w:fldChar w:fldCharType="begin"/>
        </w:r>
        <w:r>
          <w:rPr>
            <w:noProof/>
            <w:webHidden/>
          </w:rPr>
          <w:instrText xml:space="preserve"> PAGEREF _Toc198021433 \h </w:instrText>
        </w:r>
      </w:ins>
      <w:r>
        <w:rPr>
          <w:noProof/>
          <w:webHidden/>
        </w:rPr>
      </w:r>
      <w:r>
        <w:rPr>
          <w:noProof/>
          <w:webHidden/>
        </w:rPr>
        <w:fldChar w:fldCharType="separate"/>
      </w:r>
      <w:ins w:id="72" w:author="bui" w:date="2025-05-13T09:36:00Z">
        <w:r>
          <w:rPr>
            <w:noProof/>
            <w:webHidden/>
          </w:rPr>
          <w:t>16</w:t>
        </w:r>
        <w:r>
          <w:rPr>
            <w:noProof/>
            <w:webHidden/>
          </w:rPr>
          <w:fldChar w:fldCharType="end"/>
        </w:r>
        <w:r w:rsidRPr="00F74261">
          <w:rPr>
            <w:rStyle w:val="Hyperlink"/>
            <w:noProof/>
          </w:rPr>
          <w:fldChar w:fldCharType="end"/>
        </w:r>
      </w:ins>
    </w:p>
    <w:p w14:paraId="59D890C8" w14:textId="433758E6" w:rsidR="009129CE" w:rsidRDefault="009129CE">
      <w:pPr>
        <w:pStyle w:val="TableofFigures"/>
        <w:tabs>
          <w:tab w:val="right" w:leader="dot" w:pos="8778"/>
        </w:tabs>
        <w:rPr>
          <w:ins w:id="73" w:author="bui" w:date="2025-05-13T09:36:00Z"/>
          <w:rFonts w:asciiTheme="minorHAnsi" w:eastAsiaTheme="minorEastAsia" w:hAnsiTheme="minorHAnsi" w:cstheme="minorBidi"/>
          <w:noProof/>
          <w:lang w:eastAsia="ja-JP"/>
        </w:rPr>
      </w:pPr>
      <w:ins w:id="74"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"_Toc198021434"</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w:t>
        </w:r>
        <w:r w:rsidRPr="00F74261">
          <w:rPr>
            <w:rStyle w:val="Hyperlink"/>
            <w:noProof/>
            <w:lang w:val="vi-VN"/>
          </w:rPr>
          <w:t xml:space="preserve"> : Ví dụ về phép tính Convolution</w:t>
        </w:r>
        <w:r>
          <w:rPr>
            <w:noProof/>
            <w:webHidden/>
          </w:rPr>
          <w:tab/>
        </w:r>
        <w:r>
          <w:rPr>
            <w:noProof/>
            <w:webHidden/>
          </w:rPr>
          <w:fldChar w:fldCharType="begin"/>
        </w:r>
        <w:r>
          <w:rPr>
            <w:noProof/>
            <w:webHidden/>
          </w:rPr>
          <w:instrText xml:space="preserve"> PAGEREF _Toc198021434 \h </w:instrText>
        </w:r>
      </w:ins>
      <w:r>
        <w:rPr>
          <w:noProof/>
          <w:webHidden/>
        </w:rPr>
      </w:r>
      <w:r>
        <w:rPr>
          <w:noProof/>
          <w:webHidden/>
        </w:rPr>
        <w:fldChar w:fldCharType="separate"/>
      </w:r>
      <w:ins w:id="75" w:author="bui" w:date="2025-05-13T09:36:00Z">
        <w:r>
          <w:rPr>
            <w:noProof/>
            <w:webHidden/>
          </w:rPr>
          <w:t>17</w:t>
        </w:r>
        <w:r>
          <w:rPr>
            <w:noProof/>
            <w:webHidden/>
          </w:rPr>
          <w:fldChar w:fldCharType="end"/>
        </w:r>
        <w:r w:rsidRPr="00F74261">
          <w:rPr>
            <w:rStyle w:val="Hyperlink"/>
            <w:noProof/>
          </w:rPr>
          <w:fldChar w:fldCharType="end"/>
        </w:r>
      </w:ins>
    </w:p>
    <w:p w14:paraId="64373D78" w14:textId="1C9BCDB2" w:rsidR="009129CE" w:rsidRDefault="009129CE">
      <w:pPr>
        <w:pStyle w:val="TableofFigures"/>
        <w:tabs>
          <w:tab w:val="right" w:leader="dot" w:pos="8778"/>
        </w:tabs>
        <w:rPr>
          <w:ins w:id="76" w:author="bui" w:date="2025-05-13T09:36:00Z"/>
          <w:rFonts w:asciiTheme="minorHAnsi" w:eastAsiaTheme="minorEastAsia" w:hAnsiTheme="minorHAnsi" w:cstheme="minorBidi"/>
          <w:noProof/>
          <w:lang w:eastAsia="ja-JP"/>
        </w:rPr>
      </w:pPr>
      <w:ins w:id="77"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"_Toc198021435"</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4</w:t>
        </w:r>
        <w:r w:rsidRPr="00F74261">
          <w:rPr>
            <w:rStyle w:val="Hyperlink"/>
            <w:noProof/>
            <w:lang w:val="vi-VN"/>
          </w:rPr>
          <w:t xml:space="preserve"> : Padding</w:t>
        </w:r>
        <w:r>
          <w:rPr>
            <w:noProof/>
            <w:webHidden/>
          </w:rPr>
          <w:tab/>
        </w:r>
        <w:r>
          <w:rPr>
            <w:noProof/>
            <w:webHidden/>
          </w:rPr>
          <w:fldChar w:fldCharType="begin"/>
        </w:r>
        <w:r>
          <w:rPr>
            <w:noProof/>
            <w:webHidden/>
          </w:rPr>
          <w:instrText xml:space="preserve"> PAGEREF _Toc198021435 \h </w:instrText>
        </w:r>
      </w:ins>
      <w:r>
        <w:rPr>
          <w:noProof/>
          <w:webHidden/>
        </w:rPr>
      </w:r>
      <w:r>
        <w:rPr>
          <w:noProof/>
          <w:webHidden/>
        </w:rPr>
        <w:fldChar w:fldCharType="separate"/>
      </w:r>
      <w:ins w:id="78" w:author="bui" w:date="2025-05-13T09:36:00Z">
        <w:r>
          <w:rPr>
            <w:noProof/>
            <w:webHidden/>
          </w:rPr>
          <w:t>18</w:t>
        </w:r>
        <w:r>
          <w:rPr>
            <w:noProof/>
            <w:webHidden/>
          </w:rPr>
          <w:fldChar w:fldCharType="end"/>
        </w:r>
        <w:r w:rsidRPr="00F74261">
          <w:rPr>
            <w:rStyle w:val="Hyperlink"/>
            <w:noProof/>
          </w:rPr>
          <w:fldChar w:fldCharType="end"/>
        </w:r>
      </w:ins>
    </w:p>
    <w:p w14:paraId="363E0541" w14:textId="3A4E7B07" w:rsidR="009129CE" w:rsidRDefault="009129CE">
      <w:pPr>
        <w:pStyle w:val="TableofFigures"/>
        <w:tabs>
          <w:tab w:val="right" w:leader="dot" w:pos="8778"/>
        </w:tabs>
        <w:rPr>
          <w:ins w:id="79" w:author="bui" w:date="2025-05-13T09:36:00Z"/>
          <w:rFonts w:asciiTheme="minorHAnsi" w:eastAsiaTheme="minorEastAsia" w:hAnsiTheme="minorHAnsi" w:cstheme="minorBidi"/>
          <w:noProof/>
          <w:lang w:eastAsia="ja-JP"/>
        </w:rPr>
      </w:pPr>
      <w:ins w:id="80"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"_Toc198021436"</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5</w:t>
        </w:r>
        <w:r w:rsidRPr="00F74261">
          <w:rPr>
            <w:rStyle w:val="Hyperlink"/>
            <w:noProof/>
            <w:lang w:val="vi-VN"/>
          </w:rPr>
          <w:t xml:space="preserve"> : Stride</w:t>
        </w:r>
        <w:r>
          <w:rPr>
            <w:noProof/>
            <w:webHidden/>
          </w:rPr>
          <w:tab/>
        </w:r>
        <w:r>
          <w:rPr>
            <w:noProof/>
            <w:webHidden/>
          </w:rPr>
          <w:fldChar w:fldCharType="begin"/>
        </w:r>
        <w:r>
          <w:rPr>
            <w:noProof/>
            <w:webHidden/>
          </w:rPr>
          <w:instrText xml:space="preserve"> PAGEREF _Toc198021436 \h </w:instrText>
        </w:r>
      </w:ins>
      <w:r>
        <w:rPr>
          <w:noProof/>
          <w:webHidden/>
        </w:rPr>
      </w:r>
      <w:r>
        <w:rPr>
          <w:noProof/>
          <w:webHidden/>
        </w:rPr>
        <w:fldChar w:fldCharType="separate"/>
      </w:r>
      <w:ins w:id="81" w:author="bui" w:date="2025-05-13T09:36:00Z">
        <w:r>
          <w:rPr>
            <w:noProof/>
            <w:webHidden/>
          </w:rPr>
          <w:t>19</w:t>
        </w:r>
        <w:r>
          <w:rPr>
            <w:noProof/>
            <w:webHidden/>
          </w:rPr>
          <w:fldChar w:fldCharType="end"/>
        </w:r>
        <w:r w:rsidRPr="00F74261">
          <w:rPr>
            <w:rStyle w:val="Hyperlink"/>
            <w:noProof/>
          </w:rPr>
          <w:fldChar w:fldCharType="end"/>
        </w:r>
      </w:ins>
    </w:p>
    <w:p w14:paraId="045C4E3B" w14:textId="7FB4BD9B" w:rsidR="009129CE" w:rsidRDefault="009129CE">
      <w:pPr>
        <w:pStyle w:val="TableofFigures"/>
        <w:tabs>
          <w:tab w:val="right" w:leader="dot" w:pos="8778"/>
        </w:tabs>
        <w:rPr>
          <w:ins w:id="82" w:author="bui" w:date="2025-05-13T09:36:00Z"/>
          <w:rFonts w:asciiTheme="minorHAnsi" w:eastAsiaTheme="minorEastAsia" w:hAnsiTheme="minorHAnsi" w:cstheme="minorBidi"/>
          <w:noProof/>
          <w:lang w:eastAsia="ja-JP"/>
        </w:rPr>
      </w:pPr>
      <w:ins w:id="83"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"_Toc198021437"</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6</w:t>
        </w:r>
        <w:r w:rsidRPr="00F74261">
          <w:rPr>
            <w:rStyle w:val="Hyperlink"/>
            <w:noProof/>
            <w:lang w:val="vi-VN"/>
          </w:rPr>
          <w:t xml:space="preserve"> : Max Pooling</w:t>
        </w:r>
        <w:r>
          <w:rPr>
            <w:noProof/>
            <w:webHidden/>
          </w:rPr>
          <w:tab/>
        </w:r>
        <w:r>
          <w:rPr>
            <w:noProof/>
            <w:webHidden/>
          </w:rPr>
          <w:fldChar w:fldCharType="begin"/>
        </w:r>
        <w:r>
          <w:rPr>
            <w:noProof/>
            <w:webHidden/>
          </w:rPr>
          <w:instrText xml:space="preserve"> PAGEREF _Toc198021437 \h </w:instrText>
        </w:r>
      </w:ins>
      <w:r>
        <w:rPr>
          <w:noProof/>
          <w:webHidden/>
        </w:rPr>
      </w:r>
      <w:r>
        <w:rPr>
          <w:noProof/>
          <w:webHidden/>
        </w:rPr>
        <w:fldChar w:fldCharType="separate"/>
      </w:r>
      <w:ins w:id="84" w:author="bui" w:date="2025-05-13T09:36:00Z">
        <w:r>
          <w:rPr>
            <w:noProof/>
            <w:webHidden/>
          </w:rPr>
          <w:t>20</w:t>
        </w:r>
        <w:r>
          <w:rPr>
            <w:noProof/>
            <w:webHidden/>
          </w:rPr>
          <w:fldChar w:fldCharType="end"/>
        </w:r>
        <w:r w:rsidRPr="00F74261">
          <w:rPr>
            <w:rStyle w:val="Hyperlink"/>
            <w:noProof/>
          </w:rPr>
          <w:fldChar w:fldCharType="end"/>
        </w:r>
      </w:ins>
    </w:p>
    <w:p w14:paraId="6431E913" w14:textId="526653A6" w:rsidR="009129CE" w:rsidRDefault="009129CE">
      <w:pPr>
        <w:pStyle w:val="TableofFigures"/>
        <w:tabs>
          <w:tab w:val="right" w:leader="dot" w:pos="8778"/>
        </w:tabs>
        <w:rPr>
          <w:ins w:id="85" w:author="bui" w:date="2025-05-13T09:36:00Z"/>
          <w:rFonts w:asciiTheme="minorHAnsi" w:eastAsiaTheme="minorEastAsia" w:hAnsiTheme="minorHAnsi" w:cstheme="minorBidi"/>
          <w:noProof/>
          <w:lang w:eastAsia="ja-JP"/>
        </w:rPr>
      </w:pPr>
      <w:ins w:id="86"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"_Toc198021438"</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7</w:t>
        </w:r>
        <w:r w:rsidRPr="00F74261">
          <w:rPr>
            <w:rStyle w:val="Hyperlink"/>
            <w:noProof/>
            <w:lang w:val="vi-VN"/>
          </w:rPr>
          <w:t xml:space="preserve"> : Giảm kích thước ảnh khi dùng pooling layer</w:t>
        </w:r>
        <w:r>
          <w:rPr>
            <w:noProof/>
            <w:webHidden/>
          </w:rPr>
          <w:tab/>
        </w:r>
        <w:r>
          <w:rPr>
            <w:noProof/>
            <w:webHidden/>
          </w:rPr>
          <w:fldChar w:fldCharType="begin"/>
        </w:r>
        <w:r>
          <w:rPr>
            <w:noProof/>
            <w:webHidden/>
          </w:rPr>
          <w:instrText xml:space="preserve"> PAGEREF _Toc198021438 \h </w:instrText>
        </w:r>
      </w:ins>
      <w:r>
        <w:rPr>
          <w:noProof/>
          <w:webHidden/>
        </w:rPr>
      </w:r>
      <w:r>
        <w:rPr>
          <w:noProof/>
          <w:webHidden/>
        </w:rPr>
        <w:fldChar w:fldCharType="separate"/>
      </w:r>
      <w:ins w:id="87" w:author="bui" w:date="2025-05-13T09:36:00Z">
        <w:r>
          <w:rPr>
            <w:noProof/>
            <w:webHidden/>
          </w:rPr>
          <w:t>21</w:t>
        </w:r>
        <w:r>
          <w:rPr>
            <w:noProof/>
            <w:webHidden/>
          </w:rPr>
          <w:fldChar w:fldCharType="end"/>
        </w:r>
        <w:r w:rsidRPr="00F74261">
          <w:rPr>
            <w:rStyle w:val="Hyperlink"/>
            <w:noProof/>
          </w:rPr>
          <w:fldChar w:fldCharType="end"/>
        </w:r>
      </w:ins>
    </w:p>
    <w:p w14:paraId="69C76E38" w14:textId="470AD885" w:rsidR="009129CE" w:rsidRDefault="009129CE">
      <w:pPr>
        <w:pStyle w:val="TableofFigures"/>
        <w:tabs>
          <w:tab w:val="right" w:leader="dot" w:pos="8778"/>
        </w:tabs>
        <w:rPr>
          <w:ins w:id="88" w:author="bui" w:date="2025-05-13T09:36:00Z"/>
          <w:rFonts w:asciiTheme="minorHAnsi" w:eastAsiaTheme="minorEastAsia" w:hAnsiTheme="minorHAnsi" w:cstheme="minorBidi"/>
          <w:noProof/>
          <w:lang w:eastAsia="ja-JP"/>
        </w:rPr>
      </w:pPr>
      <w:ins w:id="89"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"_Toc198021439"</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8</w:t>
        </w:r>
        <w:r w:rsidRPr="00F74261">
          <w:rPr>
            <w:rStyle w:val="Hyperlink"/>
            <w:noProof/>
            <w:lang w:val="vi-VN"/>
          </w:rPr>
          <w:t xml:space="preserve"> : Max Pooling và Average Pooling</w:t>
        </w:r>
        <w:r>
          <w:rPr>
            <w:noProof/>
            <w:webHidden/>
          </w:rPr>
          <w:tab/>
        </w:r>
        <w:r>
          <w:rPr>
            <w:noProof/>
            <w:webHidden/>
          </w:rPr>
          <w:fldChar w:fldCharType="begin"/>
        </w:r>
        <w:r>
          <w:rPr>
            <w:noProof/>
            <w:webHidden/>
          </w:rPr>
          <w:instrText xml:space="preserve"> PAGEREF _Toc198021439 \h </w:instrText>
        </w:r>
      </w:ins>
      <w:r>
        <w:rPr>
          <w:noProof/>
          <w:webHidden/>
        </w:rPr>
      </w:r>
      <w:r>
        <w:rPr>
          <w:noProof/>
          <w:webHidden/>
        </w:rPr>
        <w:fldChar w:fldCharType="separate"/>
      </w:r>
      <w:ins w:id="90" w:author="bui" w:date="2025-05-13T09:36:00Z">
        <w:r>
          <w:rPr>
            <w:noProof/>
            <w:webHidden/>
          </w:rPr>
          <w:t>22</w:t>
        </w:r>
        <w:r>
          <w:rPr>
            <w:noProof/>
            <w:webHidden/>
          </w:rPr>
          <w:fldChar w:fldCharType="end"/>
        </w:r>
        <w:r w:rsidRPr="00F74261">
          <w:rPr>
            <w:rStyle w:val="Hyperlink"/>
            <w:noProof/>
          </w:rPr>
          <w:fldChar w:fldCharType="end"/>
        </w:r>
      </w:ins>
    </w:p>
    <w:p w14:paraId="22DC3EE6" w14:textId="5A1B5A3E" w:rsidR="009129CE" w:rsidRDefault="009129CE">
      <w:pPr>
        <w:pStyle w:val="TableofFigures"/>
        <w:tabs>
          <w:tab w:val="right" w:leader="dot" w:pos="8778"/>
        </w:tabs>
        <w:rPr>
          <w:ins w:id="91" w:author="bui" w:date="2025-05-13T09:36:00Z"/>
          <w:rFonts w:asciiTheme="minorHAnsi" w:eastAsiaTheme="minorEastAsia" w:hAnsiTheme="minorHAnsi" w:cstheme="minorBidi"/>
          <w:noProof/>
          <w:lang w:eastAsia="ja-JP"/>
        </w:rPr>
      </w:pPr>
      <w:ins w:id="92"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"_Toc198021440"</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9</w:t>
        </w:r>
        <w:r w:rsidRPr="00F74261">
          <w:rPr>
            <w:rStyle w:val="Hyperlink"/>
            <w:noProof/>
            <w:lang w:val="vi-VN"/>
          </w:rPr>
          <w:t xml:space="preserve"> : Bản đồ kiến trúc mô hình VGG16</w:t>
        </w:r>
        <w:r>
          <w:rPr>
            <w:noProof/>
            <w:webHidden/>
          </w:rPr>
          <w:tab/>
        </w:r>
        <w:r>
          <w:rPr>
            <w:noProof/>
            <w:webHidden/>
          </w:rPr>
          <w:fldChar w:fldCharType="begin"/>
        </w:r>
        <w:r>
          <w:rPr>
            <w:noProof/>
            <w:webHidden/>
          </w:rPr>
          <w:instrText xml:space="preserve"> PAGEREF _Toc198021440 \h </w:instrText>
        </w:r>
      </w:ins>
      <w:r>
        <w:rPr>
          <w:noProof/>
          <w:webHidden/>
        </w:rPr>
      </w:r>
      <w:r>
        <w:rPr>
          <w:noProof/>
          <w:webHidden/>
        </w:rPr>
        <w:fldChar w:fldCharType="separate"/>
      </w:r>
      <w:ins w:id="93" w:author="bui" w:date="2025-05-13T09:36:00Z">
        <w:r>
          <w:rPr>
            <w:noProof/>
            <w:webHidden/>
          </w:rPr>
          <w:t>23</w:t>
        </w:r>
        <w:r>
          <w:rPr>
            <w:noProof/>
            <w:webHidden/>
          </w:rPr>
          <w:fldChar w:fldCharType="end"/>
        </w:r>
        <w:r w:rsidRPr="00F74261">
          <w:rPr>
            <w:rStyle w:val="Hyperlink"/>
            <w:noProof/>
          </w:rPr>
          <w:fldChar w:fldCharType="end"/>
        </w:r>
      </w:ins>
    </w:p>
    <w:p w14:paraId="7665CE40" w14:textId="6A1A56A9" w:rsidR="009129CE" w:rsidRDefault="009129CE">
      <w:pPr>
        <w:pStyle w:val="TableofFigures"/>
        <w:tabs>
          <w:tab w:val="right" w:leader="dot" w:pos="8778"/>
        </w:tabs>
        <w:rPr>
          <w:ins w:id="94" w:author="bui" w:date="2025-05-13T09:36:00Z"/>
          <w:rFonts w:asciiTheme="minorHAnsi" w:eastAsiaTheme="minorEastAsia" w:hAnsiTheme="minorHAnsi" w:cstheme="minorBidi"/>
          <w:noProof/>
          <w:lang w:eastAsia="ja-JP"/>
        </w:rPr>
      </w:pPr>
      <w:ins w:id="95"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"_Toc198021441"</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10</w:t>
        </w:r>
        <w:r w:rsidRPr="00F74261">
          <w:rPr>
            <w:rStyle w:val="Hyperlink"/>
            <w:noProof/>
            <w:lang w:val="vi-VN"/>
          </w:rPr>
          <w:t xml:space="preserve"> : Cấu hình VGG16</w:t>
        </w:r>
        <w:r>
          <w:rPr>
            <w:noProof/>
            <w:webHidden/>
          </w:rPr>
          <w:tab/>
        </w:r>
        <w:r>
          <w:rPr>
            <w:noProof/>
            <w:webHidden/>
          </w:rPr>
          <w:fldChar w:fldCharType="begin"/>
        </w:r>
        <w:r>
          <w:rPr>
            <w:noProof/>
            <w:webHidden/>
          </w:rPr>
          <w:instrText xml:space="preserve"> PAGEREF _Toc198021441 \h </w:instrText>
        </w:r>
      </w:ins>
      <w:r>
        <w:rPr>
          <w:noProof/>
          <w:webHidden/>
        </w:rPr>
      </w:r>
      <w:r>
        <w:rPr>
          <w:noProof/>
          <w:webHidden/>
        </w:rPr>
        <w:fldChar w:fldCharType="separate"/>
      </w:r>
      <w:ins w:id="96" w:author="bui" w:date="2025-05-13T09:36:00Z">
        <w:r>
          <w:rPr>
            <w:noProof/>
            <w:webHidden/>
          </w:rPr>
          <w:t>24</w:t>
        </w:r>
        <w:r>
          <w:rPr>
            <w:noProof/>
            <w:webHidden/>
          </w:rPr>
          <w:fldChar w:fldCharType="end"/>
        </w:r>
        <w:r w:rsidRPr="00F74261">
          <w:rPr>
            <w:rStyle w:val="Hyperlink"/>
            <w:noProof/>
          </w:rPr>
          <w:fldChar w:fldCharType="end"/>
        </w:r>
      </w:ins>
    </w:p>
    <w:p w14:paraId="3AA65F24" w14:textId="5D4A043A" w:rsidR="009129CE" w:rsidRDefault="009129CE">
      <w:pPr>
        <w:pStyle w:val="TableofFigures"/>
        <w:tabs>
          <w:tab w:val="right" w:leader="dot" w:pos="8778"/>
        </w:tabs>
        <w:rPr>
          <w:ins w:id="97" w:author="bui" w:date="2025-05-13T09:36:00Z"/>
          <w:rFonts w:asciiTheme="minorHAnsi" w:eastAsiaTheme="minorEastAsia" w:hAnsiTheme="minorHAnsi" w:cstheme="minorBidi"/>
          <w:noProof/>
          <w:lang w:eastAsia="ja-JP"/>
        </w:rPr>
      </w:pPr>
      <w:ins w:id="98"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"_Toc198021442"</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11</w:t>
        </w:r>
        <w:r w:rsidRPr="00F74261">
          <w:rPr>
            <w:rStyle w:val="Hyperlink"/>
            <w:noProof/>
            <w:lang w:val="vi-VN"/>
          </w:rPr>
          <w:t xml:space="preserve"> : Kiến trúc mô hình Resnet50</w:t>
        </w:r>
        <w:r>
          <w:rPr>
            <w:noProof/>
            <w:webHidden/>
          </w:rPr>
          <w:tab/>
        </w:r>
        <w:r>
          <w:rPr>
            <w:noProof/>
            <w:webHidden/>
          </w:rPr>
          <w:fldChar w:fldCharType="begin"/>
        </w:r>
        <w:r>
          <w:rPr>
            <w:noProof/>
            <w:webHidden/>
          </w:rPr>
          <w:instrText xml:space="preserve"> PAGEREF _Toc198021442 \h </w:instrText>
        </w:r>
      </w:ins>
      <w:r>
        <w:rPr>
          <w:noProof/>
          <w:webHidden/>
        </w:rPr>
      </w:r>
      <w:r>
        <w:rPr>
          <w:noProof/>
          <w:webHidden/>
        </w:rPr>
        <w:fldChar w:fldCharType="separate"/>
      </w:r>
      <w:ins w:id="99" w:author="bui" w:date="2025-05-13T09:36:00Z">
        <w:r>
          <w:rPr>
            <w:noProof/>
            <w:webHidden/>
          </w:rPr>
          <w:t>26</w:t>
        </w:r>
        <w:r>
          <w:rPr>
            <w:noProof/>
            <w:webHidden/>
          </w:rPr>
          <w:fldChar w:fldCharType="end"/>
        </w:r>
        <w:r w:rsidRPr="00F74261">
          <w:rPr>
            <w:rStyle w:val="Hyperlink"/>
            <w:noProof/>
          </w:rPr>
          <w:fldChar w:fldCharType="end"/>
        </w:r>
      </w:ins>
    </w:p>
    <w:p w14:paraId="1B9CC584" w14:textId="6989BC71" w:rsidR="009129CE" w:rsidRDefault="009129CE">
      <w:pPr>
        <w:pStyle w:val="TableofFigures"/>
        <w:tabs>
          <w:tab w:val="right" w:leader="dot" w:pos="8778"/>
        </w:tabs>
        <w:rPr>
          <w:ins w:id="100" w:author="bui" w:date="2025-05-13T09:36:00Z"/>
          <w:rFonts w:asciiTheme="minorHAnsi" w:eastAsiaTheme="minorEastAsia" w:hAnsiTheme="minorHAnsi" w:cstheme="minorBidi"/>
          <w:noProof/>
          <w:lang w:eastAsia="ja-JP"/>
        </w:rPr>
      </w:pPr>
      <w:ins w:id="101"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"_Toc198021443"</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12</w:t>
        </w:r>
        <w:r w:rsidRPr="00F74261">
          <w:rPr>
            <w:rStyle w:val="Hyperlink"/>
            <w:noProof/>
            <w:lang w:val="vi-VN"/>
          </w:rPr>
          <w:t xml:space="preserve"> : Cấu trúc MobieNetV2</w:t>
        </w:r>
        <w:r>
          <w:rPr>
            <w:noProof/>
            <w:webHidden/>
          </w:rPr>
          <w:tab/>
        </w:r>
        <w:r>
          <w:rPr>
            <w:noProof/>
            <w:webHidden/>
          </w:rPr>
          <w:fldChar w:fldCharType="begin"/>
        </w:r>
        <w:r>
          <w:rPr>
            <w:noProof/>
            <w:webHidden/>
          </w:rPr>
          <w:instrText xml:space="preserve"> PAGEREF _Toc198021443 \h </w:instrText>
        </w:r>
      </w:ins>
      <w:r>
        <w:rPr>
          <w:noProof/>
          <w:webHidden/>
        </w:rPr>
      </w:r>
      <w:r>
        <w:rPr>
          <w:noProof/>
          <w:webHidden/>
        </w:rPr>
        <w:fldChar w:fldCharType="separate"/>
      </w:r>
      <w:ins w:id="102" w:author="bui" w:date="2025-05-13T09:36:00Z">
        <w:r>
          <w:rPr>
            <w:noProof/>
            <w:webHidden/>
          </w:rPr>
          <w:t>27</w:t>
        </w:r>
        <w:r>
          <w:rPr>
            <w:noProof/>
            <w:webHidden/>
          </w:rPr>
          <w:fldChar w:fldCharType="end"/>
        </w:r>
        <w:r w:rsidRPr="00F74261">
          <w:rPr>
            <w:rStyle w:val="Hyperlink"/>
            <w:noProof/>
          </w:rPr>
          <w:fldChar w:fldCharType="end"/>
        </w:r>
      </w:ins>
    </w:p>
    <w:p w14:paraId="68521FD5" w14:textId="463C04F8" w:rsidR="009129CE" w:rsidRDefault="009129CE">
      <w:pPr>
        <w:pStyle w:val="TableofFigures"/>
        <w:tabs>
          <w:tab w:val="right" w:leader="dot" w:pos="8778"/>
        </w:tabs>
        <w:rPr>
          <w:ins w:id="103" w:author="bui" w:date="2025-05-13T09:36:00Z"/>
          <w:rFonts w:asciiTheme="minorHAnsi" w:eastAsiaTheme="minorEastAsia" w:hAnsiTheme="minorHAnsi" w:cstheme="minorBidi"/>
          <w:noProof/>
          <w:lang w:eastAsia="ja-JP"/>
        </w:rPr>
      </w:pPr>
      <w:ins w:id="104"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"_Toc198021444"</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13</w:t>
        </w:r>
        <w:r w:rsidRPr="00F74261">
          <w:rPr>
            <w:rStyle w:val="Hyperlink"/>
            <w:noProof/>
            <w:lang w:val="vi-VN"/>
          </w:rPr>
          <w:t xml:space="preserve"> : Tập dữ liệu lá khoẻ mạnh</w:t>
        </w:r>
        <w:r>
          <w:rPr>
            <w:noProof/>
            <w:webHidden/>
          </w:rPr>
          <w:tab/>
        </w:r>
        <w:r>
          <w:rPr>
            <w:noProof/>
            <w:webHidden/>
          </w:rPr>
          <w:fldChar w:fldCharType="begin"/>
        </w:r>
        <w:r>
          <w:rPr>
            <w:noProof/>
            <w:webHidden/>
          </w:rPr>
          <w:instrText xml:space="preserve"> PAGEREF _Toc198021444 \h </w:instrText>
        </w:r>
      </w:ins>
      <w:r>
        <w:rPr>
          <w:noProof/>
          <w:webHidden/>
        </w:rPr>
      </w:r>
      <w:r>
        <w:rPr>
          <w:noProof/>
          <w:webHidden/>
        </w:rPr>
        <w:fldChar w:fldCharType="separate"/>
      </w:r>
      <w:ins w:id="105" w:author="bui" w:date="2025-05-13T09:36:00Z">
        <w:r>
          <w:rPr>
            <w:noProof/>
            <w:webHidden/>
          </w:rPr>
          <w:t>29</w:t>
        </w:r>
        <w:r>
          <w:rPr>
            <w:noProof/>
            <w:webHidden/>
          </w:rPr>
          <w:fldChar w:fldCharType="end"/>
        </w:r>
        <w:r w:rsidRPr="00F74261">
          <w:rPr>
            <w:rStyle w:val="Hyperlink"/>
            <w:noProof/>
          </w:rPr>
          <w:fldChar w:fldCharType="end"/>
        </w:r>
      </w:ins>
    </w:p>
    <w:p w14:paraId="319C2823" w14:textId="69A60C12" w:rsidR="009129CE" w:rsidRDefault="009129CE">
      <w:pPr>
        <w:pStyle w:val="TableofFigures"/>
        <w:tabs>
          <w:tab w:val="right" w:leader="dot" w:pos="8778"/>
        </w:tabs>
        <w:rPr>
          <w:ins w:id="106" w:author="bui" w:date="2025-05-13T09:36:00Z"/>
          <w:rFonts w:asciiTheme="minorHAnsi" w:eastAsiaTheme="minorEastAsia" w:hAnsiTheme="minorHAnsi" w:cstheme="minorBidi"/>
          <w:noProof/>
          <w:lang w:eastAsia="ja-JP"/>
        </w:rPr>
      </w:pPr>
      <w:ins w:id="107"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"_Toc198021445"</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14</w:t>
        </w:r>
        <w:r w:rsidRPr="00F74261">
          <w:rPr>
            <w:rStyle w:val="Hyperlink"/>
            <w:noProof/>
            <w:lang w:val="vi-VN"/>
          </w:rPr>
          <w:t xml:space="preserve"> : Tập dữ liệu bệnh nấm lá</w:t>
        </w:r>
        <w:r>
          <w:rPr>
            <w:noProof/>
            <w:webHidden/>
          </w:rPr>
          <w:tab/>
        </w:r>
        <w:r>
          <w:rPr>
            <w:noProof/>
            <w:webHidden/>
          </w:rPr>
          <w:fldChar w:fldCharType="begin"/>
        </w:r>
        <w:r>
          <w:rPr>
            <w:noProof/>
            <w:webHidden/>
          </w:rPr>
          <w:instrText xml:space="preserve"> PAGEREF _Toc198021445 \h </w:instrText>
        </w:r>
      </w:ins>
      <w:r>
        <w:rPr>
          <w:noProof/>
          <w:webHidden/>
        </w:rPr>
      </w:r>
      <w:r>
        <w:rPr>
          <w:noProof/>
          <w:webHidden/>
        </w:rPr>
        <w:fldChar w:fldCharType="separate"/>
      </w:r>
      <w:ins w:id="108" w:author="bui" w:date="2025-05-13T09:36:00Z">
        <w:r>
          <w:rPr>
            <w:noProof/>
            <w:webHidden/>
          </w:rPr>
          <w:t>29</w:t>
        </w:r>
        <w:r>
          <w:rPr>
            <w:noProof/>
            <w:webHidden/>
          </w:rPr>
          <w:fldChar w:fldCharType="end"/>
        </w:r>
        <w:r w:rsidRPr="00F74261">
          <w:rPr>
            <w:rStyle w:val="Hyperlink"/>
            <w:noProof/>
          </w:rPr>
          <w:fldChar w:fldCharType="end"/>
        </w:r>
      </w:ins>
    </w:p>
    <w:p w14:paraId="4EBCA6EC" w14:textId="6EA7EE74" w:rsidR="009129CE" w:rsidRDefault="009129CE">
      <w:pPr>
        <w:pStyle w:val="TableofFigures"/>
        <w:tabs>
          <w:tab w:val="right" w:leader="dot" w:pos="8778"/>
        </w:tabs>
        <w:rPr>
          <w:ins w:id="109" w:author="bui" w:date="2025-05-13T09:36:00Z"/>
          <w:rFonts w:asciiTheme="minorHAnsi" w:eastAsiaTheme="minorEastAsia" w:hAnsiTheme="minorHAnsi" w:cstheme="minorBidi"/>
          <w:noProof/>
          <w:lang w:eastAsia="ja-JP"/>
        </w:rPr>
      </w:pPr>
      <w:ins w:id="110"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"_Toc198021446"</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15</w:t>
        </w:r>
        <w:r w:rsidRPr="00F74261">
          <w:rPr>
            <w:rStyle w:val="Hyperlink"/>
            <w:noProof/>
            <w:lang w:val="vi-VN"/>
          </w:rPr>
          <w:t xml:space="preserve"> : Tập dữ liệu bệnh bạc lá do vi khuẩn</w:t>
        </w:r>
        <w:r>
          <w:rPr>
            <w:noProof/>
            <w:webHidden/>
          </w:rPr>
          <w:tab/>
        </w:r>
        <w:r>
          <w:rPr>
            <w:noProof/>
            <w:webHidden/>
          </w:rPr>
          <w:fldChar w:fldCharType="begin"/>
        </w:r>
        <w:r>
          <w:rPr>
            <w:noProof/>
            <w:webHidden/>
          </w:rPr>
          <w:instrText xml:space="preserve"> PAGEREF _Toc198021446 \h </w:instrText>
        </w:r>
      </w:ins>
      <w:r>
        <w:rPr>
          <w:noProof/>
          <w:webHidden/>
        </w:rPr>
      </w:r>
      <w:r>
        <w:rPr>
          <w:noProof/>
          <w:webHidden/>
        </w:rPr>
        <w:fldChar w:fldCharType="separate"/>
      </w:r>
      <w:ins w:id="111" w:author="bui" w:date="2025-05-13T09:36:00Z">
        <w:r>
          <w:rPr>
            <w:noProof/>
            <w:webHidden/>
          </w:rPr>
          <w:t>30</w:t>
        </w:r>
        <w:r>
          <w:rPr>
            <w:noProof/>
            <w:webHidden/>
          </w:rPr>
          <w:fldChar w:fldCharType="end"/>
        </w:r>
        <w:r w:rsidRPr="00F74261">
          <w:rPr>
            <w:rStyle w:val="Hyperlink"/>
            <w:noProof/>
          </w:rPr>
          <w:fldChar w:fldCharType="end"/>
        </w:r>
      </w:ins>
    </w:p>
    <w:p w14:paraId="365C8E44" w14:textId="5986B801" w:rsidR="009129CE" w:rsidRDefault="009129CE">
      <w:pPr>
        <w:pStyle w:val="TableofFigures"/>
        <w:tabs>
          <w:tab w:val="right" w:leader="dot" w:pos="8778"/>
        </w:tabs>
        <w:rPr>
          <w:ins w:id="112" w:author="bui" w:date="2025-05-13T09:36:00Z"/>
          <w:rFonts w:asciiTheme="minorHAnsi" w:eastAsiaTheme="minorEastAsia" w:hAnsiTheme="minorHAnsi" w:cstheme="minorBidi"/>
          <w:noProof/>
          <w:lang w:eastAsia="ja-JP"/>
        </w:rPr>
      </w:pPr>
      <w:ins w:id="113"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"_Toc198021447"</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16</w:t>
        </w:r>
        <w:r w:rsidRPr="00F74261">
          <w:rPr>
            <w:rStyle w:val="Hyperlink"/>
            <w:noProof/>
            <w:lang w:val="vi-VN"/>
          </w:rPr>
          <w:t xml:space="preserve"> : Tập dữ liệu bệnh loét cam quýt</w:t>
        </w:r>
        <w:r>
          <w:rPr>
            <w:noProof/>
            <w:webHidden/>
          </w:rPr>
          <w:tab/>
        </w:r>
        <w:r>
          <w:rPr>
            <w:noProof/>
            <w:webHidden/>
          </w:rPr>
          <w:fldChar w:fldCharType="begin"/>
        </w:r>
        <w:r>
          <w:rPr>
            <w:noProof/>
            <w:webHidden/>
          </w:rPr>
          <w:instrText xml:space="preserve"> PAGEREF _Toc198021447 \h </w:instrText>
        </w:r>
      </w:ins>
      <w:r>
        <w:rPr>
          <w:noProof/>
          <w:webHidden/>
        </w:rPr>
      </w:r>
      <w:r>
        <w:rPr>
          <w:noProof/>
          <w:webHidden/>
        </w:rPr>
        <w:fldChar w:fldCharType="separate"/>
      </w:r>
      <w:ins w:id="114" w:author="bui" w:date="2025-05-13T09:36:00Z">
        <w:r>
          <w:rPr>
            <w:noProof/>
            <w:webHidden/>
          </w:rPr>
          <w:t>30</w:t>
        </w:r>
        <w:r>
          <w:rPr>
            <w:noProof/>
            <w:webHidden/>
          </w:rPr>
          <w:fldChar w:fldCharType="end"/>
        </w:r>
        <w:r w:rsidRPr="00F74261">
          <w:rPr>
            <w:rStyle w:val="Hyperlink"/>
            <w:noProof/>
          </w:rPr>
          <w:fldChar w:fldCharType="end"/>
        </w:r>
      </w:ins>
    </w:p>
    <w:p w14:paraId="17CA9B13" w14:textId="0A0A3C84" w:rsidR="009129CE" w:rsidRDefault="009129CE">
      <w:pPr>
        <w:pStyle w:val="TableofFigures"/>
        <w:tabs>
          <w:tab w:val="right" w:leader="dot" w:pos="8778"/>
        </w:tabs>
        <w:rPr>
          <w:ins w:id="115" w:author="bui" w:date="2025-05-13T09:36:00Z"/>
          <w:rFonts w:asciiTheme="minorHAnsi" w:eastAsiaTheme="minorEastAsia" w:hAnsiTheme="minorHAnsi" w:cstheme="minorBidi"/>
          <w:noProof/>
          <w:lang w:eastAsia="ja-JP"/>
        </w:rPr>
      </w:pPr>
      <w:ins w:id="116"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"_Toc198021448"</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17</w:t>
        </w:r>
        <w:r w:rsidRPr="00F74261">
          <w:rPr>
            <w:rStyle w:val="Hyperlink"/>
            <w:noProof/>
            <w:lang w:val="vi-VN"/>
          </w:rPr>
          <w:t xml:space="preserve"> : Tập dữ liệu bệnh xoăn lá</w:t>
        </w:r>
        <w:r>
          <w:rPr>
            <w:noProof/>
            <w:webHidden/>
          </w:rPr>
          <w:tab/>
        </w:r>
        <w:r>
          <w:rPr>
            <w:noProof/>
            <w:webHidden/>
          </w:rPr>
          <w:fldChar w:fldCharType="begin"/>
        </w:r>
        <w:r>
          <w:rPr>
            <w:noProof/>
            <w:webHidden/>
          </w:rPr>
          <w:instrText xml:space="preserve"> PAGEREF _Toc198021448 \h </w:instrText>
        </w:r>
      </w:ins>
      <w:r>
        <w:rPr>
          <w:noProof/>
          <w:webHidden/>
        </w:rPr>
      </w:r>
      <w:r>
        <w:rPr>
          <w:noProof/>
          <w:webHidden/>
        </w:rPr>
        <w:fldChar w:fldCharType="separate"/>
      </w:r>
      <w:ins w:id="117" w:author="bui" w:date="2025-05-13T09:36:00Z">
        <w:r>
          <w:rPr>
            <w:noProof/>
            <w:webHidden/>
          </w:rPr>
          <w:t>31</w:t>
        </w:r>
        <w:r>
          <w:rPr>
            <w:noProof/>
            <w:webHidden/>
          </w:rPr>
          <w:fldChar w:fldCharType="end"/>
        </w:r>
        <w:r w:rsidRPr="00F74261">
          <w:rPr>
            <w:rStyle w:val="Hyperlink"/>
            <w:noProof/>
          </w:rPr>
          <w:fldChar w:fldCharType="end"/>
        </w:r>
      </w:ins>
    </w:p>
    <w:p w14:paraId="52ABEF9C" w14:textId="00C96B63" w:rsidR="009129CE" w:rsidRDefault="009129CE">
      <w:pPr>
        <w:pStyle w:val="TableofFigures"/>
        <w:tabs>
          <w:tab w:val="right" w:leader="dot" w:pos="8778"/>
        </w:tabs>
        <w:rPr>
          <w:ins w:id="118" w:author="bui" w:date="2025-05-13T09:36:00Z"/>
          <w:rFonts w:asciiTheme="minorHAnsi" w:eastAsiaTheme="minorEastAsia" w:hAnsiTheme="minorHAnsi" w:cstheme="minorBidi"/>
          <w:noProof/>
          <w:lang w:eastAsia="ja-JP"/>
        </w:rPr>
      </w:pPr>
      <w:ins w:id="119"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"_Toc198021449"</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18</w:t>
        </w:r>
        <w:r w:rsidRPr="00F74261">
          <w:rPr>
            <w:rStyle w:val="Hyperlink"/>
            <w:noProof/>
            <w:lang w:val="vi-VN"/>
          </w:rPr>
          <w:t xml:space="preserve"> : Tập dữ liệu bệnh thiếu dinh dưỡng lá</w:t>
        </w:r>
        <w:r>
          <w:rPr>
            <w:noProof/>
            <w:webHidden/>
          </w:rPr>
          <w:tab/>
        </w:r>
        <w:r>
          <w:rPr>
            <w:noProof/>
            <w:webHidden/>
          </w:rPr>
          <w:fldChar w:fldCharType="begin"/>
        </w:r>
        <w:r>
          <w:rPr>
            <w:noProof/>
            <w:webHidden/>
          </w:rPr>
          <w:instrText xml:space="preserve"> PAGEREF _Toc198021449 \h </w:instrText>
        </w:r>
      </w:ins>
      <w:r>
        <w:rPr>
          <w:noProof/>
          <w:webHidden/>
        </w:rPr>
      </w:r>
      <w:r>
        <w:rPr>
          <w:noProof/>
          <w:webHidden/>
        </w:rPr>
        <w:fldChar w:fldCharType="separate"/>
      </w:r>
      <w:ins w:id="120" w:author="bui" w:date="2025-05-13T09:36:00Z">
        <w:r>
          <w:rPr>
            <w:noProof/>
            <w:webHidden/>
          </w:rPr>
          <w:t>31</w:t>
        </w:r>
        <w:r>
          <w:rPr>
            <w:noProof/>
            <w:webHidden/>
          </w:rPr>
          <w:fldChar w:fldCharType="end"/>
        </w:r>
        <w:r w:rsidRPr="00F74261">
          <w:rPr>
            <w:rStyle w:val="Hyperlink"/>
            <w:noProof/>
          </w:rPr>
          <w:fldChar w:fldCharType="end"/>
        </w:r>
      </w:ins>
    </w:p>
    <w:p w14:paraId="291406FE" w14:textId="1FFD5B34" w:rsidR="009129CE" w:rsidRDefault="009129CE">
      <w:pPr>
        <w:pStyle w:val="TableofFigures"/>
        <w:tabs>
          <w:tab w:val="right" w:leader="dot" w:pos="8778"/>
        </w:tabs>
        <w:rPr>
          <w:ins w:id="121" w:author="bui" w:date="2025-05-13T09:36:00Z"/>
          <w:rFonts w:asciiTheme="minorHAnsi" w:eastAsiaTheme="minorEastAsia" w:hAnsiTheme="minorHAnsi" w:cstheme="minorBidi"/>
          <w:noProof/>
          <w:lang w:eastAsia="ja-JP"/>
        </w:rPr>
      </w:pPr>
      <w:ins w:id="122"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"_Toc198021450"</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19</w:t>
        </w:r>
        <w:r w:rsidRPr="00F74261">
          <w:rPr>
            <w:rStyle w:val="Hyperlink"/>
            <w:noProof/>
            <w:lang w:val="vi-VN"/>
          </w:rPr>
          <w:t xml:space="preserve"> : Tập dữ liệu lá bị khô</w:t>
        </w:r>
        <w:r>
          <w:rPr>
            <w:noProof/>
            <w:webHidden/>
          </w:rPr>
          <w:tab/>
        </w:r>
        <w:r>
          <w:rPr>
            <w:noProof/>
            <w:webHidden/>
          </w:rPr>
          <w:fldChar w:fldCharType="begin"/>
        </w:r>
        <w:r>
          <w:rPr>
            <w:noProof/>
            <w:webHidden/>
          </w:rPr>
          <w:instrText xml:space="preserve"> PAGEREF _Toc198021450 \h </w:instrText>
        </w:r>
      </w:ins>
      <w:r>
        <w:rPr>
          <w:noProof/>
          <w:webHidden/>
        </w:rPr>
      </w:r>
      <w:r>
        <w:rPr>
          <w:noProof/>
          <w:webHidden/>
        </w:rPr>
        <w:fldChar w:fldCharType="separate"/>
      </w:r>
      <w:ins w:id="123" w:author="bui" w:date="2025-05-13T09:36:00Z">
        <w:r>
          <w:rPr>
            <w:noProof/>
            <w:webHidden/>
          </w:rPr>
          <w:t>32</w:t>
        </w:r>
        <w:r>
          <w:rPr>
            <w:noProof/>
            <w:webHidden/>
          </w:rPr>
          <w:fldChar w:fldCharType="end"/>
        </w:r>
        <w:r w:rsidRPr="00F74261">
          <w:rPr>
            <w:rStyle w:val="Hyperlink"/>
            <w:noProof/>
          </w:rPr>
          <w:fldChar w:fldCharType="end"/>
        </w:r>
      </w:ins>
    </w:p>
    <w:p w14:paraId="005D1784" w14:textId="7EB26B04" w:rsidR="009129CE" w:rsidRDefault="009129CE">
      <w:pPr>
        <w:pStyle w:val="TableofFigures"/>
        <w:tabs>
          <w:tab w:val="right" w:leader="dot" w:pos="8778"/>
        </w:tabs>
        <w:rPr>
          <w:ins w:id="124" w:author="bui" w:date="2025-05-13T09:36:00Z"/>
          <w:rFonts w:asciiTheme="minorHAnsi" w:eastAsiaTheme="minorEastAsia" w:hAnsiTheme="minorHAnsi" w:cstheme="minorBidi"/>
          <w:noProof/>
          <w:lang w:eastAsia="ja-JP"/>
        </w:rPr>
      </w:pPr>
      <w:ins w:id="125"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"_Toc198021451"</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20</w:t>
        </w:r>
        <w:r w:rsidRPr="00F74261">
          <w:rPr>
            <w:rStyle w:val="Hyperlink"/>
            <w:noProof/>
            <w:lang w:val="vi-VN"/>
          </w:rPr>
          <w:t xml:space="preserve"> : Tập dữ liệu nấm bồ hóng</w:t>
        </w:r>
        <w:r>
          <w:rPr>
            <w:noProof/>
            <w:webHidden/>
          </w:rPr>
          <w:tab/>
        </w:r>
        <w:r>
          <w:rPr>
            <w:noProof/>
            <w:webHidden/>
          </w:rPr>
          <w:fldChar w:fldCharType="begin"/>
        </w:r>
        <w:r>
          <w:rPr>
            <w:noProof/>
            <w:webHidden/>
          </w:rPr>
          <w:instrText xml:space="preserve"> PAGEREF _Toc198021451 \h </w:instrText>
        </w:r>
      </w:ins>
      <w:r>
        <w:rPr>
          <w:noProof/>
          <w:webHidden/>
        </w:rPr>
      </w:r>
      <w:r>
        <w:rPr>
          <w:noProof/>
          <w:webHidden/>
        </w:rPr>
        <w:fldChar w:fldCharType="separate"/>
      </w:r>
      <w:ins w:id="126" w:author="bui" w:date="2025-05-13T09:36:00Z">
        <w:r>
          <w:rPr>
            <w:noProof/>
            <w:webHidden/>
          </w:rPr>
          <w:t>32</w:t>
        </w:r>
        <w:r>
          <w:rPr>
            <w:noProof/>
            <w:webHidden/>
          </w:rPr>
          <w:fldChar w:fldCharType="end"/>
        </w:r>
        <w:r w:rsidRPr="00F74261">
          <w:rPr>
            <w:rStyle w:val="Hyperlink"/>
            <w:noProof/>
          </w:rPr>
          <w:fldChar w:fldCharType="end"/>
        </w:r>
      </w:ins>
    </w:p>
    <w:p w14:paraId="0E5BE33F" w14:textId="539A5F4F" w:rsidR="009129CE" w:rsidRDefault="009129CE">
      <w:pPr>
        <w:pStyle w:val="TableofFigures"/>
        <w:tabs>
          <w:tab w:val="right" w:leader="dot" w:pos="8778"/>
        </w:tabs>
        <w:rPr>
          <w:ins w:id="127" w:author="bui" w:date="2025-05-13T09:36:00Z"/>
          <w:rFonts w:asciiTheme="minorHAnsi" w:eastAsiaTheme="minorEastAsia" w:hAnsiTheme="minorHAnsi" w:cstheme="minorBidi"/>
          <w:noProof/>
          <w:lang w:eastAsia="ja-JP"/>
        </w:rPr>
      </w:pPr>
      <w:ins w:id="128"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"_Toc198021452"</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21</w:t>
        </w:r>
        <w:r w:rsidRPr="00F74261">
          <w:rPr>
            <w:rStyle w:val="Hyperlink"/>
            <w:noProof/>
            <w:lang w:val="vi-VN"/>
          </w:rPr>
          <w:t xml:space="preserve"> : Tập dữ liệu lá bị bọ phá hoại</w:t>
        </w:r>
        <w:r>
          <w:rPr>
            <w:noProof/>
            <w:webHidden/>
          </w:rPr>
          <w:tab/>
        </w:r>
        <w:r>
          <w:rPr>
            <w:noProof/>
            <w:webHidden/>
          </w:rPr>
          <w:fldChar w:fldCharType="begin"/>
        </w:r>
        <w:r>
          <w:rPr>
            <w:noProof/>
            <w:webHidden/>
          </w:rPr>
          <w:instrText xml:space="preserve"> PAGEREF _Toc198021452 \h </w:instrText>
        </w:r>
      </w:ins>
      <w:r>
        <w:rPr>
          <w:noProof/>
          <w:webHidden/>
        </w:rPr>
      </w:r>
      <w:r>
        <w:rPr>
          <w:noProof/>
          <w:webHidden/>
        </w:rPr>
        <w:fldChar w:fldCharType="separate"/>
      </w:r>
      <w:ins w:id="129" w:author="bui" w:date="2025-05-13T09:36:00Z">
        <w:r>
          <w:rPr>
            <w:noProof/>
            <w:webHidden/>
          </w:rPr>
          <w:t>33</w:t>
        </w:r>
        <w:r>
          <w:rPr>
            <w:noProof/>
            <w:webHidden/>
          </w:rPr>
          <w:fldChar w:fldCharType="end"/>
        </w:r>
        <w:r w:rsidRPr="00F74261">
          <w:rPr>
            <w:rStyle w:val="Hyperlink"/>
            <w:noProof/>
          </w:rPr>
          <w:fldChar w:fldCharType="end"/>
        </w:r>
      </w:ins>
    </w:p>
    <w:p w14:paraId="76299584" w14:textId="6AD87B6C" w:rsidR="009129CE" w:rsidRDefault="009129CE">
      <w:pPr>
        <w:pStyle w:val="TableofFigures"/>
        <w:tabs>
          <w:tab w:val="right" w:leader="dot" w:pos="8778"/>
        </w:tabs>
        <w:rPr>
          <w:ins w:id="130" w:author="bui" w:date="2025-05-13T09:36:00Z"/>
          <w:rFonts w:asciiTheme="minorHAnsi" w:eastAsiaTheme="minorEastAsia" w:hAnsiTheme="minorHAnsi" w:cstheme="minorBidi"/>
          <w:noProof/>
          <w:lang w:eastAsia="ja-JP"/>
        </w:rPr>
      </w:pPr>
      <w:ins w:id="131"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"_Toc198021453"</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22</w:t>
        </w:r>
        <w:r w:rsidRPr="00F74261">
          <w:rPr>
            <w:rStyle w:val="Hyperlink"/>
            <w:noProof/>
            <w:lang w:val="vi-VN"/>
          </w:rPr>
          <w:t xml:space="preserve"> : Quá trình huấn luyện VGG16</w:t>
        </w:r>
        <w:r>
          <w:rPr>
            <w:noProof/>
            <w:webHidden/>
          </w:rPr>
          <w:tab/>
        </w:r>
        <w:r>
          <w:rPr>
            <w:noProof/>
            <w:webHidden/>
          </w:rPr>
          <w:fldChar w:fldCharType="begin"/>
        </w:r>
        <w:r>
          <w:rPr>
            <w:noProof/>
            <w:webHidden/>
          </w:rPr>
          <w:instrText xml:space="preserve"> PAGEREF _Toc198021453 \h </w:instrText>
        </w:r>
      </w:ins>
      <w:r>
        <w:rPr>
          <w:noProof/>
          <w:webHidden/>
        </w:rPr>
      </w:r>
      <w:r>
        <w:rPr>
          <w:noProof/>
          <w:webHidden/>
        </w:rPr>
        <w:fldChar w:fldCharType="separate"/>
      </w:r>
      <w:ins w:id="132" w:author="bui" w:date="2025-05-13T09:36:00Z">
        <w:r>
          <w:rPr>
            <w:noProof/>
            <w:webHidden/>
          </w:rPr>
          <w:t>36</w:t>
        </w:r>
        <w:r>
          <w:rPr>
            <w:noProof/>
            <w:webHidden/>
          </w:rPr>
          <w:fldChar w:fldCharType="end"/>
        </w:r>
        <w:r w:rsidRPr="00F74261">
          <w:rPr>
            <w:rStyle w:val="Hyperlink"/>
            <w:noProof/>
          </w:rPr>
          <w:fldChar w:fldCharType="end"/>
        </w:r>
      </w:ins>
    </w:p>
    <w:p w14:paraId="3459E8EA" w14:textId="49D7BCC3" w:rsidR="009129CE" w:rsidRDefault="009129CE">
      <w:pPr>
        <w:pStyle w:val="TableofFigures"/>
        <w:tabs>
          <w:tab w:val="right" w:leader="dot" w:pos="8778"/>
        </w:tabs>
        <w:rPr>
          <w:ins w:id="133" w:author="bui" w:date="2025-05-13T09:36:00Z"/>
          <w:rFonts w:asciiTheme="minorHAnsi" w:eastAsiaTheme="minorEastAsia" w:hAnsiTheme="minorHAnsi" w:cstheme="minorBidi"/>
          <w:noProof/>
          <w:lang w:eastAsia="ja-JP"/>
        </w:rPr>
      </w:pPr>
      <w:ins w:id="134"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"_Toc198021454"</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23</w:t>
        </w:r>
        <w:r w:rsidRPr="00F74261">
          <w:rPr>
            <w:rStyle w:val="Hyperlink"/>
            <w:noProof/>
            <w:lang w:val="vi-VN"/>
          </w:rPr>
          <w:t xml:space="preserve"> : Quá trình huấn luyện ResNet50</w:t>
        </w:r>
        <w:r>
          <w:rPr>
            <w:noProof/>
            <w:webHidden/>
          </w:rPr>
          <w:tab/>
        </w:r>
        <w:r>
          <w:rPr>
            <w:noProof/>
            <w:webHidden/>
          </w:rPr>
          <w:fldChar w:fldCharType="begin"/>
        </w:r>
        <w:r>
          <w:rPr>
            <w:noProof/>
            <w:webHidden/>
          </w:rPr>
          <w:instrText xml:space="preserve"> PAGEREF _Toc198021454 \h </w:instrText>
        </w:r>
      </w:ins>
      <w:r>
        <w:rPr>
          <w:noProof/>
          <w:webHidden/>
        </w:rPr>
      </w:r>
      <w:r>
        <w:rPr>
          <w:noProof/>
          <w:webHidden/>
        </w:rPr>
        <w:fldChar w:fldCharType="separate"/>
      </w:r>
      <w:ins w:id="135" w:author="bui" w:date="2025-05-13T09:36:00Z">
        <w:r>
          <w:rPr>
            <w:noProof/>
            <w:webHidden/>
          </w:rPr>
          <w:t>37</w:t>
        </w:r>
        <w:r>
          <w:rPr>
            <w:noProof/>
            <w:webHidden/>
          </w:rPr>
          <w:fldChar w:fldCharType="end"/>
        </w:r>
        <w:r w:rsidRPr="00F74261">
          <w:rPr>
            <w:rStyle w:val="Hyperlink"/>
            <w:noProof/>
          </w:rPr>
          <w:fldChar w:fldCharType="end"/>
        </w:r>
      </w:ins>
    </w:p>
    <w:p w14:paraId="78491DB7" w14:textId="7240B594" w:rsidR="009129CE" w:rsidRDefault="009129CE">
      <w:pPr>
        <w:pStyle w:val="TableofFigures"/>
        <w:tabs>
          <w:tab w:val="right" w:leader="dot" w:pos="8778"/>
        </w:tabs>
        <w:rPr>
          <w:ins w:id="136" w:author="bui" w:date="2025-05-13T09:36:00Z"/>
          <w:rFonts w:asciiTheme="minorHAnsi" w:eastAsiaTheme="minorEastAsia" w:hAnsiTheme="minorHAnsi" w:cstheme="minorBidi"/>
          <w:noProof/>
          <w:lang w:eastAsia="ja-JP"/>
        </w:rPr>
      </w:pPr>
      <w:ins w:id="137"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"_Toc198021455"</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24</w:t>
        </w:r>
        <w:r w:rsidRPr="00F74261">
          <w:rPr>
            <w:rStyle w:val="Hyperlink"/>
            <w:noProof/>
            <w:lang w:val="vi-VN"/>
          </w:rPr>
          <w:t xml:space="preserve"> : Quá trình huấn luyện MobileNetV2</w:t>
        </w:r>
        <w:r>
          <w:rPr>
            <w:noProof/>
            <w:webHidden/>
          </w:rPr>
          <w:tab/>
        </w:r>
        <w:r>
          <w:rPr>
            <w:noProof/>
            <w:webHidden/>
          </w:rPr>
          <w:fldChar w:fldCharType="begin"/>
        </w:r>
        <w:r>
          <w:rPr>
            <w:noProof/>
            <w:webHidden/>
          </w:rPr>
          <w:instrText xml:space="preserve"> PAGEREF _Toc198021455 \h </w:instrText>
        </w:r>
      </w:ins>
      <w:r>
        <w:rPr>
          <w:noProof/>
          <w:webHidden/>
        </w:rPr>
      </w:r>
      <w:r>
        <w:rPr>
          <w:noProof/>
          <w:webHidden/>
        </w:rPr>
        <w:fldChar w:fldCharType="separate"/>
      </w:r>
      <w:ins w:id="138" w:author="bui" w:date="2025-05-13T09:36:00Z">
        <w:r>
          <w:rPr>
            <w:noProof/>
            <w:webHidden/>
          </w:rPr>
          <w:t>38</w:t>
        </w:r>
        <w:r>
          <w:rPr>
            <w:noProof/>
            <w:webHidden/>
          </w:rPr>
          <w:fldChar w:fldCharType="end"/>
        </w:r>
        <w:r w:rsidRPr="00F74261">
          <w:rPr>
            <w:rStyle w:val="Hyperlink"/>
            <w:noProof/>
          </w:rPr>
          <w:fldChar w:fldCharType="end"/>
        </w:r>
      </w:ins>
    </w:p>
    <w:p w14:paraId="2805E4FA" w14:textId="22EBD5AF" w:rsidR="009129CE" w:rsidRDefault="009129CE">
      <w:pPr>
        <w:pStyle w:val="TableofFigures"/>
        <w:tabs>
          <w:tab w:val="right" w:leader="dot" w:pos="8778"/>
        </w:tabs>
        <w:rPr>
          <w:ins w:id="139" w:author="bui" w:date="2025-05-13T09:36:00Z"/>
          <w:rFonts w:asciiTheme="minorHAnsi" w:eastAsiaTheme="minorEastAsia" w:hAnsiTheme="minorHAnsi" w:cstheme="minorBidi"/>
          <w:noProof/>
          <w:lang w:eastAsia="ja-JP"/>
        </w:rPr>
      </w:pPr>
      <w:ins w:id="140"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"_Toc198021456"</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25</w:t>
        </w:r>
        <w:r w:rsidRPr="00F74261">
          <w:rPr>
            <w:rStyle w:val="Hyperlink"/>
            <w:noProof/>
            <w:lang w:val="vi-VN"/>
          </w:rPr>
          <w:t xml:space="preserve"> : Biểu đồ độ hội tụ của mô hình VGG16</w:t>
        </w:r>
        <w:r>
          <w:rPr>
            <w:noProof/>
            <w:webHidden/>
          </w:rPr>
          <w:tab/>
        </w:r>
        <w:r>
          <w:rPr>
            <w:noProof/>
            <w:webHidden/>
          </w:rPr>
          <w:fldChar w:fldCharType="begin"/>
        </w:r>
        <w:r>
          <w:rPr>
            <w:noProof/>
            <w:webHidden/>
          </w:rPr>
          <w:instrText xml:space="preserve"> PAGEREF _Toc198021456 \h </w:instrText>
        </w:r>
      </w:ins>
      <w:r>
        <w:rPr>
          <w:noProof/>
          <w:webHidden/>
        </w:rPr>
      </w:r>
      <w:r>
        <w:rPr>
          <w:noProof/>
          <w:webHidden/>
        </w:rPr>
        <w:fldChar w:fldCharType="separate"/>
      </w:r>
      <w:ins w:id="141" w:author="bui" w:date="2025-05-13T09:36:00Z">
        <w:r>
          <w:rPr>
            <w:noProof/>
            <w:webHidden/>
          </w:rPr>
          <w:t>38</w:t>
        </w:r>
        <w:r>
          <w:rPr>
            <w:noProof/>
            <w:webHidden/>
          </w:rPr>
          <w:fldChar w:fldCharType="end"/>
        </w:r>
        <w:r w:rsidRPr="00F74261">
          <w:rPr>
            <w:rStyle w:val="Hyperlink"/>
            <w:noProof/>
          </w:rPr>
          <w:fldChar w:fldCharType="end"/>
        </w:r>
      </w:ins>
    </w:p>
    <w:p w14:paraId="052E0917" w14:textId="07F7C705" w:rsidR="009129CE" w:rsidRDefault="009129CE">
      <w:pPr>
        <w:pStyle w:val="TableofFigures"/>
        <w:tabs>
          <w:tab w:val="right" w:leader="dot" w:pos="8778"/>
        </w:tabs>
        <w:rPr>
          <w:ins w:id="142" w:author="bui" w:date="2025-05-13T09:36:00Z"/>
          <w:rFonts w:asciiTheme="minorHAnsi" w:eastAsiaTheme="minorEastAsia" w:hAnsiTheme="minorHAnsi" w:cstheme="minorBidi"/>
          <w:noProof/>
          <w:lang w:eastAsia="ja-JP"/>
        </w:rPr>
      </w:pPr>
      <w:ins w:id="143"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"_Toc198021457"</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26</w:t>
        </w:r>
        <w:r w:rsidRPr="00F74261">
          <w:rPr>
            <w:rStyle w:val="Hyperlink"/>
            <w:noProof/>
            <w:lang w:val="vi-VN"/>
          </w:rPr>
          <w:t xml:space="preserve"> : Biểu đồ độ nhạy của mô hình VGG16</w:t>
        </w:r>
        <w:r>
          <w:rPr>
            <w:noProof/>
            <w:webHidden/>
          </w:rPr>
          <w:tab/>
        </w:r>
        <w:r>
          <w:rPr>
            <w:noProof/>
            <w:webHidden/>
          </w:rPr>
          <w:fldChar w:fldCharType="begin"/>
        </w:r>
        <w:r>
          <w:rPr>
            <w:noProof/>
            <w:webHidden/>
          </w:rPr>
          <w:instrText xml:space="preserve"> PAGEREF _Toc198021457 \h </w:instrText>
        </w:r>
      </w:ins>
      <w:r>
        <w:rPr>
          <w:noProof/>
          <w:webHidden/>
        </w:rPr>
      </w:r>
      <w:r>
        <w:rPr>
          <w:noProof/>
          <w:webHidden/>
        </w:rPr>
        <w:fldChar w:fldCharType="separate"/>
      </w:r>
      <w:ins w:id="144" w:author="bui" w:date="2025-05-13T09:36:00Z">
        <w:r>
          <w:rPr>
            <w:noProof/>
            <w:webHidden/>
          </w:rPr>
          <w:t>39</w:t>
        </w:r>
        <w:r>
          <w:rPr>
            <w:noProof/>
            <w:webHidden/>
          </w:rPr>
          <w:fldChar w:fldCharType="end"/>
        </w:r>
        <w:r w:rsidRPr="00F74261">
          <w:rPr>
            <w:rStyle w:val="Hyperlink"/>
            <w:noProof/>
          </w:rPr>
          <w:fldChar w:fldCharType="end"/>
        </w:r>
      </w:ins>
    </w:p>
    <w:p w14:paraId="521F68A8" w14:textId="37D4EAA1" w:rsidR="009129CE" w:rsidRDefault="009129CE">
      <w:pPr>
        <w:pStyle w:val="TableofFigures"/>
        <w:tabs>
          <w:tab w:val="right" w:leader="dot" w:pos="8778"/>
        </w:tabs>
        <w:rPr>
          <w:ins w:id="145" w:author="bui" w:date="2025-05-13T09:36:00Z"/>
          <w:rFonts w:asciiTheme="minorHAnsi" w:eastAsiaTheme="minorEastAsia" w:hAnsiTheme="minorHAnsi" w:cstheme="minorBidi"/>
          <w:noProof/>
          <w:lang w:eastAsia="ja-JP"/>
        </w:rPr>
      </w:pPr>
      <w:ins w:id="146"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"_Toc198021458"</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27</w:t>
        </w:r>
        <w:r w:rsidRPr="00F74261">
          <w:rPr>
            <w:rStyle w:val="Hyperlink"/>
            <w:noProof/>
            <w:lang w:val="vi-VN"/>
          </w:rPr>
          <w:t xml:space="preserve"> : Biểu đồ cột thất thoát trên tập val và tập test của mô hình VGG16</w:t>
        </w:r>
        <w:r>
          <w:rPr>
            <w:noProof/>
            <w:webHidden/>
          </w:rPr>
          <w:tab/>
        </w:r>
        <w:r>
          <w:rPr>
            <w:noProof/>
            <w:webHidden/>
          </w:rPr>
          <w:fldChar w:fldCharType="begin"/>
        </w:r>
        <w:r>
          <w:rPr>
            <w:noProof/>
            <w:webHidden/>
          </w:rPr>
          <w:instrText xml:space="preserve"> PAGEREF _Toc198021458 \h </w:instrText>
        </w:r>
      </w:ins>
      <w:r>
        <w:rPr>
          <w:noProof/>
          <w:webHidden/>
        </w:rPr>
      </w:r>
      <w:r>
        <w:rPr>
          <w:noProof/>
          <w:webHidden/>
        </w:rPr>
        <w:fldChar w:fldCharType="separate"/>
      </w:r>
      <w:ins w:id="147" w:author="bui" w:date="2025-05-13T09:36:00Z">
        <w:r>
          <w:rPr>
            <w:noProof/>
            <w:webHidden/>
          </w:rPr>
          <w:t>39</w:t>
        </w:r>
        <w:r>
          <w:rPr>
            <w:noProof/>
            <w:webHidden/>
          </w:rPr>
          <w:fldChar w:fldCharType="end"/>
        </w:r>
        <w:r w:rsidRPr="00F74261">
          <w:rPr>
            <w:rStyle w:val="Hyperlink"/>
            <w:noProof/>
          </w:rPr>
          <w:fldChar w:fldCharType="end"/>
        </w:r>
      </w:ins>
    </w:p>
    <w:p w14:paraId="19FEE2CE" w14:textId="031B6B8E" w:rsidR="009129CE" w:rsidRDefault="009129CE">
      <w:pPr>
        <w:pStyle w:val="TableofFigures"/>
        <w:tabs>
          <w:tab w:val="right" w:leader="dot" w:pos="8778"/>
        </w:tabs>
        <w:rPr>
          <w:ins w:id="148" w:author="bui" w:date="2025-05-13T09:36:00Z"/>
          <w:rFonts w:asciiTheme="minorHAnsi" w:eastAsiaTheme="minorEastAsia" w:hAnsiTheme="minorHAnsi" w:cstheme="minorBidi"/>
          <w:noProof/>
          <w:lang w:eastAsia="ja-JP"/>
        </w:rPr>
      </w:pPr>
      <w:ins w:id="149"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"_Toc198021459"</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28</w:t>
        </w:r>
        <w:r w:rsidRPr="00F74261">
          <w:rPr>
            <w:rStyle w:val="Hyperlink"/>
            <w:noProof/>
            <w:lang w:val="vi-VN"/>
          </w:rPr>
          <w:t xml:space="preserve"> : Biểu đồ cột hội tụ trên tập val và tập test của mô hình VGG16</w:t>
        </w:r>
        <w:r>
          <w:rPr>
            <w:noProof/>
            <w:webHidden/>
          </w:rPr>
          <w:tab/>
        </w:r>
        <w:r>
          <w:rPr>
            <w:noProof/>
            <w:webHidden/>
          </w:rPr>
          <w:fldChar w:fldCharType="begin"/>
        </w:r>
        <w:r>
          <w:rPr>
            <w:noProof/>
            <w:webHidden/>
          </w:rPr>
          <w:instrText xml:space="preserve"> PAGEREF _Toc198021459 \h </w:instrText>
        </w:r>
      </w:ins>
      <w:r>
        <w:rPr>
          <w:noProof/>
          <w:webHidden/>
        </w:rPr>
      </w:r>
      <w:r>
        <w:rPr>
          <w:noProof/>
          <w:webHidden/>
        </w:rPr>
        <w:fldChar w:fldCharType="separate"/>
      </w:r>
      <w:ins w:id="150" w:author="bui" w:date="2025-05-13T09:36:00Z">
        <w:r>
          <w:rPr>
            <w:noProof/>
            <w:webHidden/>
          </w:rPr>
          <w:t>40</w:t>
        </w:r>
        <w:r>
          <w:rPr>
            <w:noProof/>
            <w:webHidden/>
          </w:rPr>
          <w:fldChar w:fldCharType="end"/>
        </w:r>
        <w:r w:rsidRPr="00F74261">
          <w:rPr>
            <w:rStyle w:val="Hyperlink"/>
            <w:noProof/>
          </w:rPr>
          <w:fldChar w:fldCharType="end"/>
        </w:r>
      </w:ins>
    </w:p>
    <w:p w14:paraId="624FB048" w14:textId="3338855F" w:rsidR="009129CE" w:rsidRDefault="009129CE">
      <w:pPr>
        <w:pStyle w:val="TableofFigures"/>
        <w:tabs>
          <w:tab w:val="right" w:leader="dot" w:pos="8778"/>
        </w:tabs>
        <w:rPr>
          <w:ins w:id="151" w:author="bui" w:date="2025-05-13T09:36:00Z"/>
          <w:rFonts w:asciiTheme="minorHAnsi" w:eastAsiaTheme="minorEastAsia" w:hAnsiTheme="minorHAnsi" w:cstheme="minorBidi"/>
          <w:noProof/>
          <w:lang w:eastAsia="ja-JP"/>
        </w:rPr>
      </w:pPr>
      <w:ins w:id="152"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"_Toc198021460"</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29</w:t>
        </w:r>
        <w:r w:rsidRPr="00F74261">
          <w:rPr>
            <w:rStyle w:val="Hyperlink"/>
            <w:noProof/>
            <w:lang w:val="vi-VN"/>
          </w:rPr>
          <w:t xml:space="preserve"> : Biểu đồ chính xác trên tập train và tập val của mô hình ResNet50</w:t>
        </w:r>
        <w:r>
          <w:rPr>
            <w:noProof/>
            <w:webHidden/>
          </w:rPr>
          <w:tab/>
        </w:r>
        <w:r>
          <w:rPr>
            <w:noProof/>
            <w:webHidden/>
          </w:rPr>
          <w:fldChar w:fldCharType="begin"/>
        </w:r>
        <w:r>
          <w:rPr>
            <w:noProof/>
            <w:webHidden/>
          </w:rPr>
          <w:instrText xml:space="preserve"> PAGEREF _Toc198021460 \h </w:instrText>
        </w:r>
      </w:ins>
      <w:r>
        <w:rPr>
          <w:noProof/>
          <w:webHidden/>
        </w:rPr>
      </w:r>
      <w:r>
        <w:rPr>
          <w:noProof/>
          <w:webHidden/>
        </w:rPr>
        <w:fldChar w:fldCharType="separate"/>
      </w:r>
      <w:ins w:id="153" w:author="bui" w:date="2025-05-13T09:36:00Z">
        <w:r>
          <w:rPr>
            <w:noProof/>
            <w:webHidden/>
          </w:rPr>
          <w:t>40</w:t>
        </w:r>
        <w:r>
          <w:rPr>
            <w:noProof/>
            <w:webHidden/>
          </w:rPr>
          <w:fldChar w:fldCharType="end"/>
        </w:r>
        <w:r w:rsidRPr="00F74261">
          <w:rPr>
            <w:rStyle w:val="Hyperlink"/>
            <w:noProof/>
          </w:rPr>
          <w:fldChar w:fldCharType="end"/>
        </w:r>
      </w:ins>
    </w:p>
    <w:p w14:paraId="262AA3E2" w14:textId="3F09E0F0" w:rsidR="009129CE" w:rsidRDefault="009129CE">
      <w:pPr>
        <w:pStyle w:val="TableofFigures"/>
        <w:tabs>
          <w:tab w:val="right" w:leader="dot" w:pos="8778"/>
        </w:tabs>
        <w:rPr>
          <w:ins w:id="154" w:author="bui" w:date="2025-05-13T09:36:00Z"/>
          <w:rFonts w:asciiTheme="minorHAnsi" w:eastAsiaTheme="minorEastAsia" w:hAnsiTheme="minorHAnsi" w:cstheme="minorBidi"/>
          <w:noProof/>
          <w:lang w:eastAsia="ja-JP"/>
        </w:rPr>
      </w:pPr>
      <w:ins w:id="155"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"_Toc198021461"</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30</w:t>
        </w:r>
        <w:r w:rsidRPr="00F74261">
          <w:rPr>
            <w:rStyle w:val="Hyperlink"/>
            <w:noProof/>
            <w:lang w:val="vi-VN"/>
          </w:rPr>
          <w:t xml:space="preserve"> : Biểu đồ thất thoát trên tập val và tập train của mô hình ResNet50</w:t>
        </w:r>
        <w:r>
          <w:rPr>
            <w:noProof/>
            <w:webHidden/>
          </w:rPr>
          <w:tab/>
        </w:r>
        <w:r>
          <w:rPr>
            <w:noProof/>
            <w:webHidden/>
          </w:rPr>
          <w:fldChar w:fldCharType="begin"/>
        </w:r>
        <w:r>
          <w:rPr>
            <w:noProof/>
            <w:webHidden/>
          </w:rPr>
          <w:instrText xml:space="preserve"> PAGEREF _Toc198021461 \h </w:instrText>
        </w:r>
      </w:ins>
      <w:r>
        <w:rPr>
          <w:noProof/>
          <w:webHidden/>
        </w:rPr>
      </w:r>
      <w:r>
        <w:rPr>
          <w:noProof/>
          <w:webHidden/>
        </w:rPr>
        <w:fldChar w:fldCharType="separate"/>
      </w:r>
      <w:ins w:id="156" w:author="bui" w:date="2025-05-13T09:36:00Z">
        <w:r>
          <w:rPr>
            <w:noProof/>
            <w:webHidden/>
          </w:rPr>
          <w:t>41</w:t>
        </w:r>
        <w:r>
          <w:rPr>
            <w:noProof/>
            <w:webHidden/>
          </w:rPr>
          <w:fldChar w:fldCharType="end"/>
        </w:r>
        <w:r w:rsidRPr="00F74261">
          <w:rPr>
            <w:rStyle w:val="Hyperlink"/>
            <w:noProof/>
          </w:rPr>
          <w:fldChar w:fldCharType="end"/>
        </w:r>
      </w:ins>
    </w:p>
    <w:p w14:paraId="4CDDD3E4" w14:textId="27E88098" w:rsidR="009129CE" w:rsidRDefault="009129CE">
      <w:pPr>
        <w:pStyle w:val="TableofFigures"/>
        <w:tabs>
          <w:tab w:val="right" w:leader="dot" w:pos="8778"/>
        </w:tabs>
        <w:rPr>
          <w:ins w:id="157" w:author="bui" w:date="2025-05-13T09:36:00Z"/>
          <w:rFonts w:asciiTheme="minorHAnsi" w:eastAsiaTheme="minorEastAsia" w:hAnsiTheme="minorHAnsi" w:cstheme="minorBidi"/>
          <w:noProof/>
          <w:lang w:eastAsia="ja-JP"/>
        </w:rPr>
      </w:pPr>
      <w:ins w:id="158"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"_Toc198021462"</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31</w:t>
        </w:r>
        <w:r w:rsidRPr="00F74261">
          <w:rPr>
            <w:rStyle w:val="Hyperlink"/>
            <w:noProof/>
            <w:lang w:val="vi-VN"/>
          </w:rPr>
          <w:t xml:space="preserve"> : Biểu đồ thất thoát của mô hình MobileNetV2</w:t>
        </w:r>
        <w:r>
          <w:rPr>
            <w:noProof/>
            <w:webHidden/>
          </w:rPr>
          <w:tab/>
        </w:r>
        <w:r>
          <w:rPr>
            <w:noProof/>
            <w:webHidden/>
          </w:rPr>
          <w:fldChar w:fldCharType="begin"/>
        </w:r>
        <w:r>
          <w:rPr>
            <w:noProof/>
            <w:webHidden/>
          </w:rPr>
          <w:instrText xml:space="preserve"> PAGEREF _Toc198021462 \h </w:instrText>
        </w:r>
      </w:ins>
      <w:r>
        <w:rPr>
          <w:noProof/>
          <w:webHidden/>
        </w:rPr>
      </w:r>
      <w:r>
        <w:rPr>
          <w:noProof/>
          <w:webHidden/>
        </w:rPr>
        <w:fldChar w:fldCharType="separate"/>
      </w:r>
      <w:ins w:id="159" w:author="bui" w:date="2025-05-13T09:36:00Z">
        <w:r>
          <w:rPr>
            <w:noProof/>
            <w:webHidden/>
          </w:rPr>
          <w:t>41</w:t>
        </w:r>
        <w:r>
          <w:rPr>
            <w:noProof/>
            <w:webHidden/>
          </w:rPr>
          <w:fldChar w:fldCharType="end"/>
        </w:r>
        <w:r w:rsidRPr="00F74261">
          <w:rPr>
            <w:rStyle w:val="Hyperlink"/>
            <w:noProof/>
          </w:rPr>
          <w:fldChar w:fldCharType="end"/>
        </w:r>
      </w:ins>
    </w:p>
    <w:p w14:paraId="7516B3E8" w14:textId="3EB22019" w:rsidR="009129CE" w:rsidRDefault="009129CE">
      <w:pPr>
        <w:pStyle w:val="TableofFigures"/>
        <w:tabs>
          <w:tab w:val="right" w:leader="dot" w:pos="8778"/>
        </w:tabs>
        <w:rPr>
          <w:ins w:id="160" w:author="bui" w:date="2025-05-13T09:36:00Z"/>
          <w:rFonts w:asciiTheme="minorHAnsi" w:eastAsiaTheme="minorEastAsia" w:hAnsiTheme="minorHAnsi" w:cstheme="minorBidi"/>
          <w:noProof/>
          <w:lang w:eastAsia="ja-JP"/>
        </w:rPr>
      </w:pPr>
      <w:ins w:id="161"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"_Toc198021463"</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32</w:t>
        </w:r>
        <w:r w:rsidRPr="00F74261">
          <w:rPr>
            <w:rStyle w:val="Hyperlink"/>
            <w:noProof/>
            <w:lang w:val="vi-VN"/>
          </w:rPr>
          <w:t xml:space="preserve"> : Biểu đồ hội tụ của mô hình MobileNetV2</w:t>
        </w:r>
        <w:r>
          <w:rPr>
            <w:noProof/>
            <w:webHidden/>
          </w:rPr>
          <w:tab/>
        </w:r>
        <w:r>
          <w:rPr>
            <w:noProof/>
            <w:webHidden/>
          </w:rPr>
          <w:fldChar w:fldCharType="begin"/>
        </w:r>
        <w:r>
          <w:rPr>
            <w:noProof/>
            <w:webHidden/>
          </w:rPr>
          <w:instrText xml:space="preserve"> PAGEREF _Toc198021463 \h </w:instrText>
        </w:r>
      </w:ins>
      <w:r>
        <w:rPr>
          <w:noProof/>
          <w:webHidden/>
        </w:rPr>
      </w:r>
      <w:r>
        <w:rPr>
          <w:noProof/>
          <w:webHidden/>
        </w:rPr>
        <w:fldChar w:fldCharType="separate"/>
      </w:r>
      <w:ins w:id="162" w:author="bui" w:date="2025-05-13T09:36:00Z">
        <w:r>
          <w:rPr>
            <w:noProof/>
            <w:webHidden/>
          </w:rPr>
          <w:t>42</w:t>
        </w:r>
        <w:r>
          <w:rPr>
            <w:noProof/>
            <w:webHidden/>
          </w:rPr>
          <w:fldChar w:fldCharType="end"/>
        </w:r>
        <w:r w:rsidRPr="00F74261">
          <w:rPr>
            <w:rStyle w:val="Hyperlink"/>
            <w:noProof/>
          </w:rPr>
          <w:fldChar w:fldCharType="end"/>
        </w:r>
      </w:ins>
    </w:p>
    <w:p w14:paraId="0300C292" w14:textId="009B62A1" w:rsidR="009129CE" w:rsidRDefault="009129CE">
      <w:pPr>
        <w:pStyle w:val="TableofFigures"/>
        <w:tabs>
          <w:tab w:val="right" w:leader="dot" w:pos="8778"/>
        </w:tabs>
        <w:rPr>
          <w:ins w:id="163" w:author="bui" w:date="2025-05-13T09:36:00Z"/>
          <w:rFonts w:asciiTheme="minorHAnsi" w:eastAsiaTheme="minorEastAsia" w:hAnsiTheme="minorHAnsi" w:cstheme="minorBidi"/>
          <w:noProof/>
          <w:lang w:eastAsia="ja-JP"/>
        </w:rPr>
      </w:pPr>
      <w:ins w:id="164"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"_Toc198021464"</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33</w:t>
        </w:r>
        <w:r w:rsidRPr="00F74261">
          <w:rPr>
            <w:rStyle w:val="Hyperlink"/>
            <w:noProof/>
            <w:lang w:val="vi-VN"/>
          </w:rPr>
          <w:t xml:space="preserve"> : Biểu đồ chính xác của mô hình MobileNetV2</w:t>
        </w:r>
        <w:r>
          <w:rPr>
            <w:noProof/>
            <w:webHidden/>
          </w:rPr>
          <w:tab/>
        </w:r>
        <w:r>
          <w:rPr>
            <w:noProof/>
            <w:webHidden/>
          </w:rPr>
          <w:fldChar w:fldCharType="begin"/>
        </w:r>
        <w:r>
          <w:rPr>
            <w:noProof/>
            <w:webHidden/>
          </w:rPr>
          <w:instrText xml:space="preserve"> PAGEREF _Toc198021464 \h </w:instrText>
        </w:r>
      </w:ins>
      <w:r>
        <w:rPr>
          <w:noProof/>
          <w:webHidden/>
        </w:rPr>
      </w:r>
      <w:r>
        <w:rPr>
          <w:noProof/>
          <w:webHidden/>
        </w:rPr>
        <w:fldChar w:fldCharType="separate"/>
      </w:r>
      <w:ins w:id="165" w:author="bui" w:date="2025-05-13T09:36:00Z">
        <w:r>
          <w:rPr>
            <w:noProof/>
            <w:webHidden/>
          </w:rPr>
          <w:t>42</w:t>
        </w:r>
        <w:r>
          <w:rPr>
            <w:noProof/>
            <w:webHidden/>
          </w:rPr>
          <w:fldChar w:fldCharType="end"/>
        </w:r>
        <w:r w:rsidRPr="00F74261">
          <w:rPr>
            <w:rStyle w:val="Hyperlink"/>
            <w:noProof/>
          </w:rPr>
          <w:fldChar w:fldCharType="end"/>
        </w:r>
      </w:ins>
    </w:p>
    <w:p w14:paraId="4F35151C" w14:textId="09D4F779" w:rsidR="009129CE" w:rsidRDefault="009129CE">
      <w:pPr>
        <w:pStyle w:val="TableofFigures"/>
        <w:tabs>
          <w:tab w:val="right" w:leader="dot" w:pos="8778"/>
        </w:tabs>
        <w:rPr>
          <w:ins w:id="166" w:author="bui" w:date="2025-05-13T09:36:00Z"/>
          <w:rFonts w:asciiTheme="minorHAnsi" w:eastAsiaTheme="minorEastAsia" w:hAnsiTheme="minorHAnsi" w:cstheme="minorBidi"/>
          <w:noProof/>
          <w:lang w:eastAsia="ja-JP"/>
        </w:rPr>
      </w:pPr>
      <w:ins w:id="167"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"_Toc198021465"</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34</w:t>
        </w:r>
        <w:r w:rsidRPr="00F74261">
          <w:rPr>
            <w:rStyle w:val="Hyperlink"/>
            <w:noProof/>
            <w:lang w:val="vi-VN"/>
          </w:rPr>
          <w:t xml:space="preserve"> : Biểu đồ thất thoát mô hình MobileNetV2</w:t>
        </w:r>
        <w:r>
          <w:rPr>
            <w:noProof/>
            <w:webHidden/>
          </w:rPr>
          <w:tab/>
        </w:r>
        <w:r>
          <w:rPr>
            <w:noProof/>
            <w:webHidden/>
          </w:rPr>
          <w:fldChar w:fldCharType="begin"/>
        </w:r>
        <w:r>
          <w:rPr>
            <w:noProof/>
            <w:webHidden/>
          </w:rPr>
          <w:instrText xml:space="preserve"> PAGEREF _Toc198021465 \h </w:instrText>
        </w:r>
      </w:ins>
      <w:r>
        <w:rPr>
          <w:noProof/>
          <w:webHidden/>
        </w:rPr>
      </w:r>
      <w:r>
        <w:rPr>
          <w:noProof/>
          <w:webHidden/>
        </w:rPr>
        <w:fldChar w:fldCharType="separate"/>
      </w:r>
      <w:ins w:id="168" w:author="bui" w:date="2025-05-13T09:36:00Z">
        <w:r>
          <w:rPr>
            <w:noProof/>
            <w:webHidden/>
          </w:rPr>
          <w:t>43</w:t>
        </w:r>
        <w:r>
          <w:rPr>
            <w:noProof/>
            <w:webHidden/>
          </w:rPr>
          <w:fldChar w:fldCharType="end"/>
        </w:r>
        <w:r w:rsidRPr="00F74261">
          <w:rPr>
            <w:rStyle w:val="Hyperlink"/>
            <w:noProof/>
          </w:rPr>
          <w:fldChar w:fldCharType="end"/>
        </w:r>
      </w:ins>
    </w:p>
    <w:p w14:paraId="4277A43F" w14:textId="688E910E" w:rsidR="009129CE" w:rsidRDefault="009129CE">
      <w:pPr>
        <w:pStyle w:val="TableofFigures"/>
        <w:tabs>
          <w:tab w:val="right" w:leader="dot" w:pos="8778"/>
        </w:tabs>
        <w:rPr>
          <w:ins w:id="169" w:author="bui" w:date="2025-05-13T09:36:00Z"/>
          <w:rFonts w:asciiTheme="minorHAnsi" w:eastAsiaTheme="minorEastAsia" w:hAnsiTheme="minorHAnsi" w:cstheme="minorBidi"/>
          <w:noProof/>
          <w:lang w:eastAsia="ja-JP"/>
        </w:rPr>
      </w:pPr>
      <w:ins w:id="170" w:author="bui" w:date="2025-05-13T09:36:00Z">
        <w:r w:rsidRPr="00F74261">
          <w:rPr>
            <w:rStyle w:val="Hyperlink"/>
            <w:noProof/>
          </w:rPr>
          <w:fldChar w:fldCharType="begin"/>
        </w:r>
        <w:r w:rsidRPr="00F74261">
          <w:rPr>
            <w:rStyle w:val="Hyperlink"/>
            <w:noProof/>
          </w:rPr>
          <w:instrText xml:space="preserve"> </w:instrText>
        </w:r>
        <w:r>
          <w:rPr>
            <w:noProof/>
          </w:rPr>
          <w:instrText>HYPERLINK \l "_Toc198021466"</w:instrText>
        </w:r>
        <w:r w:rsidRPr="00F74261">
          <w:rPr>
            <w:rStyle w:val="Hyperlink"/>
            <w:noProof/>
          </w:rPr>
          <w:instrText xml:space="preserve"> </w:instrText>
        </w:r>
        <w:r w:rsidRPr="00F74261">
          <w:rPr>
            <w:rStyle w:val="Hyperlink"/>
            <w:noProof/>
          </w:rPr>
          <w:fldChar w:fldCharType="separate"/>
        </w:r>
        <w:r w:rsidRPr="00F74261">
          <w:rPr>
            <w:rStyle w:val="Hyperlink"/>
            <w:noProof/>
          </w:rPr>
          <w:t>Hình 35</w:t>
        </w:r>
        <w:r w:rsidRPr="00F74261">
          <w:rPr>
            <w:rStyle w:val="Hyperlink"/>
            <w:noProof/>
            <w:lang w:val="vi-VN"/>
          </w:rPr>
          <w:t xml:space="preserve"> : Giao diện chính</w:t>
        </w:r>
        <w:r>
          <w:rPr>
            <w:noProof/>
            <w:webHidden/>
          </w:rPr>
          <w:tab/>
        </w:r>
        <w:r>
          <w:rPr>
            <w:noProof/>
            <w:webHidden/>
          </w:rPr>
          <w:fldChar w:fldCharType="begin"/>
        </w:r>
        <w:r>
          <w:rPr>
            <w:noProof/>
            <w:webHidden/>
          </w:rPr>
          <w:instrText xml:space="preserve"> PAGEREF _Toc198021466 \h </w:instrText>
        </w:r>
      </w:ins>
      <w:r>
        <w:rPr>
          <w:noProof/>
          <w:webHidden/>
        </w:rPr>
      </w:r>
      <w:r>
        <w:rPr>
          <w:noProof/>
          <w:webHidden/>
        </w:rPr>
        <w:fldChar w:fldCharType="separate"/>
      </w:r>
      <w:ins w:id="171" w:author="bui" w:date="2025-05-13T09:36:00Z">
        <w:r>
          <w:rPr>
            <w:noProof/>
            <w:webHidden/>
          </w:rPr>
          <w:t>44</w:t>
        </w:r>
        <w:r>
          <w:rPr>
            <w:noProof/>
            <w:webHidden/>
          </w:rPr>
          <w:fldChar w:fldCharType="end"/>
        </w:r>
        <w:r w:rsidRPr="00F74261">
          <w:rPr>
            <w:rStyle w:val="Hyperlink"/>
            <w:noProof/>
          </w:rPr>
          <w:fldChar w:fldCharType="end"/>
        </w:r>
      </w:ins>
    </w:p>
    <w:p w14:paraId="7D6403F6" w14:textId="02E4E3E6" w:rsidR="00E84EEE" w:rsidDel="009129CE" w:rsidRDefault="00E84EEE">
      <w:pPr>
        <w:pStyle w:val="TableofFigures"/>
        <w:tabs>
          <w:tab w:val="right" w:leader="dot" w:pos="8778"/>
        </w:tabs>
        <w:rPr>
          <w:del w:id="172" w:author="bui" w:date="2025-05-13T09:36:00Z"/>
          <w:noProof/>
        </w:rPr>
      </w:pPr>
      <w:del w:id="173" w:author="bui" w:date="2025-05-13T09:36:00Z">
        <w:r w:rsidRPr="00704ADC" w:rsidDel="009129CE">
          <w:rPr>
            <w:rStyle w:val="Hyperlink"/>
            <w:noProof/>
          </w:rPr>
          <w:delText>Hình 1</w:delText>
        </w:r>
        <w:r w:rsidRPr="009129CE" w:rsidDel="009129CE">
          <w:rPr>
            <w:rStyle w:val="Hyperlink"/>
            <w:noProof/>
            <w:lang w:val="vi-VN"/>
          </w:rPr>
          <w:delText xml:space="preserve"> : Hình ảnh lá cây khỏe mạnh và lá cây bị bệnh</w:delText>
        </w:r>
        <w:r w:rsidDel="009129CE">
          <w:rPr>
            <w:noProof/>
            <w:webHidden/>
          </w:rPr>
          <w:tab/>
          <w:delText>11</w:delText>
        </w:r>
      </w:del>
    </w:p>
    <w:p w14:paraId="7664B566" w14:textId="00F8E54A" w:rsidR="00E84EEE" w:rsidRPr="00483A23" w:rsidRDefault="00E84EEE" w:rsidP="0050401B">
      <w:pPr>
        <w:pStyle w:val="1Chapterc5"/>
        <w:rPr>
          <w:rFonts w:cs="Times New Roman"/>
          <w:color w:val="000000" w:themeColor="text1"/>
        </w:rPr>
      </w:pPr>
      <w:r>
        <w:rPr>
          <w:rFonts w:cs="Times New Roman"/>
          <w:color w:val="000000" w:themeColor="text1"/>
        </w:rPr>
        <w:fldChar w:fldCharType="end"/>
      </w:r>
    </w:p>
    <w:p w14:paraId="793ED148" w14:textId="77777777" w:rsidR="00146B9C" w:rsidRDefault="00146B9C" w:rsidP="0050401B">
      <w:pPr>
        <w:pStyle w:val="1Chapterc5"/>
        <w:rPr>
          <w:rFonts w:cs="Times New Roman"/>
          <w:color w:val="000000" w:themeColor="text1"/>
        </w:rPr>
      </w:pPr>
      <w:bookmarkStart w:id="174" w:name="_heading=h.3znysh7" w:colFirst="0" w:colLast="0"/>
      <w:bookmarkStart w:id="175" w:name="_Toc196393518"/>
      <w:bookmarkEnd w:id="174"/>
    </w:p>
    <w:p w14:paraId="7641EF07" w14:textId="5A7BE524" w:rsidR="00E84EEE" w:rsidRDefault="00E84EEE">
      <w:pPr>
        <w:rPr>
          <w:rFonts w:ascii="Times New Roman" w:hAnsi="Times New Roman" w:cs="Times New Roman"/>
          <w:b/>
          <w:color w:val="000000" w:themeColor="text1"/>
          <w:sz w:val="32"/>
        </w:rPr>
      </w:pPr>
    </w:p>
    <w:p w14:paraId="0398E4D7" w14:textId="77777777" w:rsidR="00E84EEE" w:rsidRDefault="00E84EEE">
      <w:pPr>
        <w:rPr>
          <w:rFonts w:ascii="Times New Roman" w:hAnsi="Times New Roman" w:cs="Times New Roman"/>
          <w:b/>
          <w:color w:val="000000" w:themeColor="text1"/>
          <w:sz w:val="32"/>
        </w:rPr>
      </w:pPr>
      <w:r>
        <w:rPr>
          <w:rFonts w:cs="Times New Roman"/>
          <w:color w:val="000000" w:themeColor="text1"/>
        </w:rPr>
        <w:lastRenderedPageBreak/>
        <w:br w:type="page"/>
      </w:r>
    </w:p>
    <w:p w14:paraId="510FA03D" w14:textId="5E126AD2" w:rsidR="005931F9" w:rsidRPr="00483A23" w:rsidRDefault="00F42E56">
      <w:pPr>
        <w:pStyle w:val="1Chapterc5"/>
        <w:outlineLvl w:val="0"/>
        <w:rPr>
          <w:rFonts w:cs="Times New Roman"/>
          <w:color w:val="000000" w:themeColor="text1"/>
        </w:rPr>
        <w:pPrChange w:id="176" w:author="bui" w:date="2025-05-13T09:41:00Z">
          <w:pPr>
            <w:pStyle w:val="1Chapterc5"/>
          </w:pPr>
        </w:pPrChange>
      </w:pPr>
      <w:bookmarkStart w:id="177" w:name="_Toc198022247"/>
      <w:r w:rsidRPr="00483A23">
        <w:rPr>
          <w:rFonts w:cs="Times New Roman"/>
          <w:color w:val="000000" w:themeColor="text1"/>
        </w:rPr>
        <w:lastRenderedPageBreak/>
        <w:t>MỞ ĐẦU</w:t>
      </w:r>
      <w:bookmarkEnd w:id="175"/>
      <w:bookmarkEnd w:id="177"/>
    </w:p>
    <w:p w14:paraId="30A4BD72" w14:textId="77777777" w:rsidR="00086904" w:rsidRPr="00086904" w:rsidRDefault="00086904" w:rsidP="00086904">
      <w:pPr>
        <w:pStyle w:val="0TEXTc1"/>
        <w:rPr>
          <w:lang w:eastAsia="ja-JP"/>
        </w:rPr>
      </w:pPr>
      <w:r w:rsidRPr="00086904">
        <w:rPr>
          <w:lang w:eastAsia="ja-JP"/>
        </w:rPr>
        <w:t>Trong những năm gần đây, trí tuệ nhân tạo (AI) và học sâu (Deep Learning) đã chứng minh hiệu quả vượt trội trong việc phân tích và xử lý hình ảnh. Những tiến bộ này mở ra hướng tiếp cận mới cho việc nhận diện và phân loại các vấn đề nông nghiệp, đặc biệt là bệnh trên lá cây – một yếu tố quan trọng ảnh hưởng trực tiếp đến năng suất cây trồng.</w:t>
      </w:r>
    </w:p>
    <w:p w14:paraId="3B047BEE" w14:textId="77777777" w:rsidR="00086904" w:rsidRPr="00086904" w:rsidRDefault="00086904" w:rsidP="00086904">
      <w:pPr>
        <w:pStyle w:val="0TEXTc1"/>
        <w:rPr>
          <w:lang w:eastAsia="ja-JP"/>
        </w:rPr>
      </w:pPr>
      <w:r w:rsidRPr="00086904">
        <w:rPr>
          <w:lang w:eastAsia="ja-JP"/>
        </w:rPr>
        <w:t>Việc chẩn đoán bệnh lá cây bằng phương pháp thủ công không chỉ tốn thời gian mà còn dễ sai sót, nhất là với những dấu hiệu bệnh khó phân biệt. Trong bối cảnh đó, các mô hình học sâu như CNN, VGG16 và ResNet50 được ứng dụng nhằm tự động phát hiện và phân loại tình trạng lá cây dựa trên hình ảnh.</w:t>
      </w:r>
    </w:p>
    <w:p w14:paraId="3613382C" w14:textId="77777777" w:rsidR="00086904" w:rsidRPr="00086904" w:rsidRDefault="00086904" w:rsidP="00086904">
      <w:pPr>
        <w:pStyle w:val="0TEXTc1"/>
        <w:rPr>
          <w:lang w:eastAsia="ja-JP"/>
        </w:rPr>
      </w:pPr>
      <w:r w:rsidRPr="00086904">
        <w:rPr>
          <w:lang w:eastAsia="ja-JP"/>
        </w:rPr>
        <w:t>Đề tài này tập trung vào việc xây dựng và so sánh hiệu quả của ba mô hình học sâu khác nhau trong bài toán nhận diện bệnh trên lá. Qua đó, mục tiêu hướng tới là phát triển một hệ thống hỗ trợ chẩn đoán nhanh chóng, chính xác, góp phần thúc đẩy nông nghiệp thông minh và bền vững.</w:t>
      </w:r>
    </w:p>
    <w:p w14:paraId="4F2AC82E" w14:textId="77777777" w:rsidR="005931F9" w:rsidRPr="00483A23" w:rsidRDefault="00F42E56" w:rsidP="003200BB">
      <w:pPr>
        <w:pStyle w:val="0TEXTc1"/>
        <w:rPr>
          <w:color w:val="000000" w:themeColor="text1"/>
          <w:szCs w:val="26"/>
        </w:rPr>
      </w:pPr>
      <w:r w:rsidRPr="00483A23">
        <w:rPr>
          <w:color w:val="000000" w:themeColor="text1"/>
          <w:szCs w:val="26"/>
        </w:rPr>
        <w:t>Mặc dù đã cố gắng hết sức nhưng do thời gian ngắn nên đề tài không tránh khỏi nhiều thiếu sót, rất mong được sự quan tâm và góp ý thêm của thầy cô và tất cả các bạn.</w:t>
      </w:r>
    </w:p>
    <w:p w14:paraId="374E7E3A" w14:textId="77777777" w:rsidR="005931F9" w:rsidRPr="00483A23" w:rsidRDefault="00F42E56" w:rsidP="003200BB">
      <w:pPr>
        <w:pStyle w:val="0TEXTc1"/>
        <w:rPr>
          <w:color w:val="000000" w:themeColor="text1"/>
          <w:szCs w:val="26"/>
        </w:rPr>
      </w:pPr>
      <w:r w:rsidRPr="00483A23">
        <w:rPr>
          <w:color w:val="000000" w:themeColor="text1"/>
          <w:szCs w:val="26"/>
        </w:rPr>
        <w:tab/>
        <w:t xml:space="preserve">Để có thể hoàn thành đề tài này, tôi xin gửi lời cảm ơn sâu sắc giáo viên hướng dẫn đã nhiệt tình hướng dẫn, chỉ bảo và cung cấp cho tôi nhiều kiến thức thực tế rất bổ ích trong suốt quá trình làm đề tài. Nhờ sự giúp đỡ tận tình của thầy nên tôi </w:t>
      </w:r>
      <w:r w:rsidR="001F205C" w:rsidRPr="00483A23">
        <w:rPr>
          <w:color w:val="000000" w:themeColor="text1"/>
          <w:szCs w:val="26"/>
        </w:rPr>
        <w:t xml:space="preserve">mới </w:t>
      </w:r>
      <w:r w:rsidR="00237449" w:rsidRPr="00483A23">
        <w:rPr>
          <w:color w:val="000000" w:themeColor="text1"/>
          <w:szCs w:val="26"/>
        </w:rPr>
        <w:t>hoàn thành được đề tài này.</w:t>
      </w:r>
    </w:p>
    <w:p w14:paraId="594D5807" w14:textId="77777777" w:rsidR="0050766A" w:rsidRPr="00483A23" w:rsidRDefault="00F42E56" w:rsidP="003200BB">
      <w:pPr>
        <w:pStyle w:val="0TEXTc1"/>
        <w:rPr>
          <w:color w:val="000000" w:themeColor="text1"/>
          <w:szCs w:val="26"/>
        </w:rPr>
      </w:pPr>
      <w:r w:rsidRPr="00483A23">
        <w:rPr>
          <w:color w:val="000000" w:themeColor="text1"/>
          <w:szCs w:val="26"/>
        </w:rPr>
        <w:t>Em xin chân thành cảm ơn!</w:t>
      </w:r>
    </w:p>
    <w:p w14:paraId="0736E009" w14:textId="77777777" w:rsidR="0050766A" w:rsidRPr="00483A23" w:rsidRDefault="0050766A">
      <w:pPr>
        <w:rPr>
          <w:rFonts w:ascii="Times New Roman" w:eastAsia="Times New Roman" w:hAnsi="Times New Roman" w:cs="Times New Roman"/>
          <w:color w:val="000000" w:themeColor="text1"/>
          <w:sz w:val="26"/>
          <w:szCs w:val="26"/>
        </w:rPr>
      </w:pPr>
      <w:r w:rsidRPr="00483A23">
        <w:rPr>
          <w:rFonts w:ascii="Times New Roman" w:eastAsia="Times New Roman" w:hAnsi="Times New Roman" w:cs="Times New Roman"/>
          <w:color w:val="000000" w:themeColor="text1"/>
          <w:sz w:val="26"/>
          <w:szCs w:val="26"/>
        </w:rPr>
        <w:br w:type="page"/>
      </w:r>
    </w:p>
    <w:p w14:paraId="5F3D646D" w14:textId="416D2DEA" w:rsidR="005931F9" w:rsidRPr="00086904" w:rsidRDefault="00F42E56">
      <w:pPr>
        <w:pStyle w:val="1Chapterc5"/>
        <w:outlineLvl w:val="0"/>
        <w:rPr>
          <w:rFonts w:cs="Times New Roman"/>
          <w:color w:val="000000" w:themeColor="text1"/>
          <w:lang w:val="vi-VN"/>
        </w:rPr>
        <w:pPrChange w:id="178" w:author="bui" w:date="2025-05-13T09:41:00Z">
          <w:pPr>
            <w:pStyle w:val="1Chapterc5"/>
          </w:pPr>
        </w:pPrChange>
      </w:pPr>
      <w:bookmarkStart w:id="179" w:name="_Toc196393519"/>
      <w:bookmarkStart w:id="180" w:name="_Toc198022248"/>
      <w:r w:rsidRPr="00483A23">
        <w:rPr>
          <w:rFonts w:cs="Times New Roman"/>
          <w:color w:val="000000" w:themeColor="text1"/>
        </w:rPr>
        <w:lastRenderedPageBreak/>
        <w:t xml:space="preserve">CHƯƠNG 1. </w:t>
      </w:r>
      <w:bookmarkEnd w:id="179"/>
      <w:r w:rsidR="00086904">
        <w:rPr>
          <w:rFonts w:cs="Times New Roman"/>
          <w:color w:val="000000" w:themeColor="text1"/>
        </w:rPr>
        <w:t>TỔNG</w:t>
      </w:r>
      <w:r w:rsidR="00086904">
        <w:rPr>
          <w:rFonts w:cs="Times New Roman"/>
          <w:color w:val="000000" w:themeColor="text1"/>
          <w:lang w:val="vi-VN"/>
        </w:rPr>
        <w:t xml:space="preserve"> QUAN VỀ BÀI TOÁN</w:t>
      </w:r>
      <w:bookmarkEnd w:id="180"/>
    </w:p>
    <w:p w14:paraId="51429B6A" w14:textId="6A58592A" w:rsidR="005931F9" w:rsidRPr="00086904" w:rsidRDefault="00F42E56">
      <w:pPr>
        <w:pStyle w:val="21Level2c2"/>
        <w:outlineLvl w:val="1"/>
        <w:rPr>
          <w:color w:val="000000" w:themeColor="text1"/>
          <w:lang w:val="vi-VN"/>
        </w:rPr>
        <w:pPrChange w:id="181" w:author="bui" w:date="2025-05-13T09:41:00Z">
          <w:pPr>
            <w:pStyle w:val="21Level2c2"/>
          </w:pPr>
        </w:pPrChange>
      </w:pPr>
      <w:bookmarkStart w:id="182" w:name="_Toc196393520"/>
      <w:bookmarkStart w:id="183" w:name="_Toc198022249"/>
      <w:r w:rsidRPr="00086904">
        <w:rPr>
          <w:color w:val="000000" w:themeColor="text1"/>
          <w:lang w:val="vi-VN"/>
        </w:rPr>
        <w:t xml:space="preserve">1.1. </w:t>
      </w:r>
      <w:bookmarkEnd w:id="182"/>
      <w:r w:rsidR="00090430">
        <w:rPr>
          <w:color w:val="000000" w:themeColor="text1"/>
          <w:lang w:val="vi-VN"/>
        </w:rPr>
        <w:t>Giới thiệu bài toán phân loại bệnh trên lá cây</w:t>
      </w:r>
      <w:bookmarkEnd w:id="183"/>
    </w:p>
    <w:p w14:paraId="46F9A2CA" w14:textId="77777777" w:rsidR="00090430" w:rsidRPr="00090430" w:rsidRDefault="00090430">
      <w:pPr>
        <w:pStyle w:val="0TEXTc1"/>
        <w:outlineLvl w:val="2"/>
        <w:rPr>
          <w:lang w:val="vi-VN"/>
        </w:rPr>
        <w:pPrChange w:id="184" w:author="bui" w:date="2025-05-13T09:41:00Z">
          <w:pPr>
            <w:pStyle w:val="0TEXTc1"/>
          </w:pPr>
        </w:pPrChange>
      </w:pPr>
      <w:bookmarkStart w:id="185" w:name="_Toc198022250"/>
      <w:bookmarkStart w:id="186" w:name="_Toc196393533"/>
      <w:r w:rsidRPr="00090430">
        <w:rPr>
          <w:rStyle w:val="Strong"/>
          <w:lang w:val="vi-VN"/>
        </w:rPr>
        <w:t>1.1.1. Tầm quan trọng của việc phát hiện bệnh trên lá cây</w:t>
      </w:r>
      <w:bookmarkEnd w:id="185"/>
    </w:p>
    <w:p w14:paraId="1F952337" w14:textId="77777777" w:rsidR="00AA5E04" w:rsidRPr="00AA5E04" w:rsidRDefault="00AA5E04" w:rsidP="00AA5E04">
      <w:pPr>
        <w:pStyle w:val="0TEXTc1"/>
        <w:rPr>
          <w:lang w:val="vi-VN" w:eastAsia="ja-JP"/>
        </w:rPr>
      </w:pPr>
      <w:r w:rsidRPr="00AA5E04">
        <w:rPr>
          <w:lang w:val="vi-VN" w:eastAsia="ja-JP"/>
        </w:rPr>
        <w:t>Trong nông nghiệp, cây trồng không chỉ là nguồn sống chính mà còn là yếu tố quyết định đến năng suất và chất lượng sản phẩm nông sản. Cây trồng, đặc biệt là các loại cây lương thực và cây ăn quả, đóng vai trò chủ chốt trong nền kinh tế nông nghiệp của nhiều quốc gia. Tuy nhiên, trong quá trình phát triển, cây trồng thường xuyên đối mặt với nhiều loại bệnh lý và dịch hại, trong đó bệnh trên lá cây là một trong những vấn đề nghiêm trọng nhất.</w:t>
      </w:r>
    </w:p>
    <w:p w14:paraId="3774B5A5" w14:textId="77777777" w:rsidR="00AA5E04" w:rsidRPr="00AA5E04" w:rsidRDefault="00AA5E04" w:rsidP="00AA5E04">
      <w:pPr>
        <w:pStyle w:val="0TEXTc1"/>
        <w:rPr>
          <w:lang w:val="vi-VN" w:eastAsia="ja-JP"/>
        </w:rPr>
      </w:pPr>
      <w:r w:rsidRPr="00AA5E04">
        <w:rPr>
          <w:lang w:val="vi-VN" w:eastAsia="ja-JP"/>
        </w:rPr>
        <w:t>Lá cây là bộ phận tham gia trực tiếp vào quá trình quang hợp, cung cấp năng lượng cho cây trồng phát triển. Do đó, khi lá cây bị bệnh, quá trình quang hợp sẽ bị ảnh hưởng, dẫn đến sự suy yếu toàn diện của cây. Các bệnh lý gây tổn thương lá như đốm lá, phấn trắng, rỉ sắt, hoặc thối lá có thể lan nhanh nếu không được phát hiện và xử lý kịp thời. Nếu tình trạng này kéo dài, không chỉ làm giảm năng suất mà còn ảnh hưởng trực tiếp đến chất lượng sản phẩm nông sản, gây thiệt hại kinh tế lớn cho nông dân.</w:t>
      </w:r>
    </w:p>
    <w:p w14:paraId="13694B6B" w14:textId="77777777" w:rsidR="00AA5E04" w:rsidRPr="00AA5E04" w:rsidRDefault="00AA5E04" w:rsidP="00AA5E04">
      <w:pPr>
        <w:pStyle w:val="0TEXTc1"/>
        <w:rPr>
          <w:lang w:val="vi-VN" w:eastAsia="ja-JP"/>
        </w:rPr>
      </w:pPr>
      <w:r w:rsidRPr="00AA5E04">
        <w:rPr>
          <w:lang w:val="vi-VN" w:eastAsia="ja-JP"/>
        </w:rPr>
        <w:t>Một trong những thách thức lớn trong việc quản lý và phòng chống bệnh trên lá cây là quá trình chẩn đoán bệnh. Phương pháp truyền thống thường dựa vào kinh nghiệm của nông dân hoặc chuyên gia nông nghiệp, nhưng phương pháp này có nhiều hạn chế. Việc chẩn đoán bệnh thủ công không chỉ tốn thời gian mà còn phụ thuộc rất nhiều vào kỹ năng của người quan sát. Điều này khiến cho kết quả chẩn đoán dễ bị sai lệch, đặc biệt khi đối mặt với số lượng mẫu cây lớn hoặc khi triệu chứng bệnh không rõ ràng.</w:t>
      </w:r>
    </w:p>
    <w:p w14:paraId="497EFE7E" w14:textId="77777777" w:rsidR="00AA5E04" w:rsidRPr="00AA5E04" w:rsidRDefault="00AA5E04" w:rsidP="00AA5E04">
      <w:pPr>
        <w:pStyle w:val="0TEXTc1"/>
        <w:rPr>
          <w:lang w:val="vi-VN" w:eastAsia="ja-JP"/>
        </w:rPr>
      </w:pPr>
      <w:r w:rsidRPr="00AA5E04">
        <w:rPr>
          <w:lang w:val="vi-VN" w:eastAsia="ja-JP"/>
        </w:rPr>
        <w:t xml:space="preserve">Ngoài ra, việc phát hiện bệnh muộn hoặc không chính xác có thể dẫn đến việc sử dụng thuốc bảo vệ thực vật một cách không cần thiết hoặc không đủ mạnh, gây lãng phí chi phí và có thể ảnh hưởng tiêu cực đến môi trường. Vì vậy, phát triển các phương pháp hỗ trợ chẩn đoán tự động và chính xác là một nhu cầu cấp thiết trong </w:t>
      </w:r>
      <w:r w:rsidRPr="00AA5E04">
        <w:rPr>
          <w:lang w:val="vi-VN" w:eastAsia="ja-JP"/>
        </w:rPr>
        <w:lastRenderedPageBreak/>
        <w:t>nông nghiệp hiện đại. Việc áp dụng các công nghệ như trí tuệ nhân tạo (AI) và học sâu (deep learning) vào phát hiện bệnh lý trên lá cây có thể giúp nông dân không chỉ tiết kiệm thời gian mà còn cải thiện đáng kể độ chính xác trong việc phát hiện và xử lý bệnh.</w:t>
      </w:r>
    </w:p>
    <w:p w14:paraId="6EB8225D" w14:textId="77777777" w:rsidR="00090430" w:rsidRPr="00090430" w:rsidRDefault="00090430">
      <w:pPr>
        <w:pStyle w:val="0TEXTc1"/>
        <w:outlineLvl w:val="2"/>
        <w:rPr>
          <w:lang w:val="vi-VN"/>
        </w:rPr>
        <w:pPrChange w:id="187" w:author="bui" w:date="2025-05-13T09:41:00Z">
          <w:pPr>
            <w:pStyle w:val="0TEXTc1"/>
          </w:pPr>
        </w:pPrChange>
      </w:pPr>
      <w:bookmarkStart w:id="188" w:name="_Toc198022251"/>
      <w:r w:rsidRPr="00090430">
        <w:rPr>
          <w:rStyle w:val="Strong"/>
          <w:lang w:val="vi-VN"/>
        </w:rPr>
        <w:t>1.1.2. Tiềm năng ứng dụng học sâu trong nhận diện bệnh lá cây</w:t>
      </w:r>
      <w:bookmarkEnd w:id="188"/>
    </w:p>
    <w:p w14:paraId="787F9F5F" w14:textId="77777777" w:rsidR="00DE18A6" w:rsidRPr="00DE18A6" w:rsidRDefault="00DE18A6" w:rsidP="00DE18A6">
      <w:pPr>
        <w:pStyle w:val="0TEXTc1"/>
        <w:rPr>
          <w:lang w:val="vi-VN" w:eastAsia="ja-JP"/>
        </w:rPr>
      </w:pPr>
      <w:r w:rsidRPr="00DE18A6">
        <w:rPr>
          <w:lang w:val="vi-VN" w:eastAsia="ja-JP"/>
        </w:rPr>
        <w:t xml:space="preserve">Với sự phát triển mạnh mẽ của trí tuệ nhân tạo (AI) và học sâu (Deep Learning), việc ứng dụng công nghệ này vào lĩnh vực nông nghiệp đã mở ra cơ hội lớn, đặc biệt trong việc </w:t>
      </w:r>
      <w:r w:rsidRPr="00DE18A6">
        <w:rPr>
          <w:b/>
          <w:bCs/>
          <w:lang w:val="vi-VN" w:eastAsia="ja-JP"/>
        </w:rPr>
        <w:t>nhận diện bệnh lý trên lá cây</w:t>
      </w:r>
      <w:r w:rsidRPr="00DE18A6">
        <w:rPr>
          <w:lang w:val="vi-VN" w:eastAsia="ja-JP"/>
        </w:rPr>
        <w:t>. Trước đây, việc phát hiện bệnh chủ yếu phụ thuộc vào kinh nghiệm của nông dân hoặc chuyên gia, nhưng hiện nay, các mô hình học sâu đã mang lại giải pháp tự động, nhanh chóng và chính xác hơn rất nhiều.</w:t>
      </w:r>
    </w:p>
    <w:p w14:paraId="53120422" w14:textId="77777777" w:rsidR="00DE18A6" w:rsidRPr="00DE18A6" w:rsidRDefault="00DE18A6" w:rsidP="00DE18A6">
      <w:pPr>
        <w:pStyle w:val="0TEXTc1"/>
        <w:rPr>
          <w:lang w:val="vi-VN" w:eastAsia="ja-JP"/>
        </w:rPr>
      </w:pPr>
      <w:r w:rsidRPr="00DE18A6">
        <w:rPr>
          <w:lang w:val="vi-VN" w:eastAsia="ja-JP"/>
        </w:rPr>
        <w:t xml:space="preserve">Các </w:t>
      </w:r>
      <w:r w:rsidRPr="00DE18A6">
        <w:rPr>
          <w:b/>
          <w:bCs/>
          <w:lang w:val="vi-VN" w:eastAsia="ja-JP"/>
        </w:rPr>
        <w:t>mạng nơ-ron tích chập (CNN)</w:t>
      </w:r>
      <w:r w:rsidRPr="00DE18A6">
        <w:rPr>
          <w:lang w:val="vi-VN" w:eastAsia="ja-JP"/>
        </w:rPr>
        <w:t>, một trong những nền tảng của học sâu, đã chứng minh khả năng vượt trội trong việc phân tích và trích xuất đặc trưng từ hình ảnh lá cây. CNN có thể học và nhận diện các đặc điểm phức tạp như đốm, vết nứt, màu sắc bất thường hoặc hình thái không đồng đều trên lá. Bằng cách phân tích các đặc trưng này, mô hình có thể phân loại tình trạng của lá cây, từ đó xác định liệu cây có bị bệnh hay không.</w:t>
      </w:r>
    </w:p>
    <w:p w14:paraId="753579AB" w14:textId="77777777" w:rsidR="00DE18A6" w:rsidRPr="00DE18A6" w:rsidRDefault="00DE18A6" w:rsidP="00DE18A6">
      <w:pPr>
        <w:pStyle w:val="0TEXTc1"/>
        <w:rPr>
          <w:lang w:val="vi-VN" w:eastAsia="ja-JP"/>
        </w:rPr>
      </w:pPr>
      <w:r w:rsidRPr="00DE18A6">
        <w:rPr>
          <w:lang w:val="vi-VN" w:eastAsia="ja-JP"/>
        </w:rPr>
        <w:t xml:space="preserve">Cùng với sự phát triển của các mô hình sâu như </w:t>
      </w:r>
      <w:r w:rsidRPr="00DE18A6">
        <w:rPr>
          <w:b/>
          <w:bCs/>
          <w:lang w:val="vi-VN" w:eastAsia="ja-JP"/>
        </w:rPr>
        <w:t>VGG16</w:t>
      </w:r>
      <w:r w:rsidRPr="00DE18A6">
        <w:rPr>
          <w:lang w:val="vi-VN" w:eastAsia="ja-JP"/>
        </w:rPr>
        <w:t xml:space="preserve"> và </w:t>
      </w:r>
      <w:r w:rsidRPr="00DE18A6">
        <w:rPr>
          <w:b/>
          <w:bCs/>
          <w:lang w:val="vi-VN" w:eastAsia="ja-JP"/>
        </w:rPr>
        <w:t>ResNet50</w:t>
      </w:r>
      <w:r w:rsidRPr="00DE18A6">
        <w:rPr>
          <w:lang w:val="vi-VN" w:eastAsia="ja-JP"/>
        </w:rPr>
        <w:t>, khả năng nhận diện bệnh lý trên lá cây đã được cải thiện đáng kể.</w:t>
      </w:r>
    </w:p>
    <w:p w14:paraId="1F8995DA" w14:textId="77777777" w:rsidR="00DE18A6" w:rsidRPr="00DE18A6" w:rsidRDefault="00DE18A6" w:rsidP="00DE18A6">
      <w:pPr>
        <w:pStyle w:val="0TEXTc1"/>
        <w:rPr>
          <w:lang w:val="vi-VN" w:eastAsia="ja-JP"/>
        </w:rPr>
      </w:pPr>
      <w:r w:rsidRPr="00DE18A6">
        <w:rPr>
          <w:b/>
          <w:bCs/>
          <w:lang w:val="vi-VN" w:eastAsia="ja-JP"/>
        </w:rPr>
        <w:t>VGG16</w:t>
      </w:r>
      <w:r w:rsidRPr="00DE18A6">
        <w:rPr>
          <w:lang w:val="vi-VN" w:eastAsia="ja-JP"/>
        </w:rPr>
        <w:t xml:space="preserve"> có cấu trúc đồng đều với các lớp tích chập nhỏ 3x3 giúp trích xuất các đặc trưng chi tiết trong hình ảnh lá cây, phân loại các dấu hiệu bệnh một cách chính xác.</w:t>
      </w:r>
    </w:p>
    <w:p w14:paraId="7C468211" w14:textId="77777777" w:rsidR="00DE18A6" w:rsidRPr="00DE18A6" w:rsidRDefault="00DE18A6" w:rsidP="00DE18A6">
      <w:pPr>
        <w:pStyle w:val="0TEXTc1"/>
        <w:rPr>
          <w:lang w:val="vi-VN" w:eastAsia="ja-JP"/>
        </w:rPr>
      </w:pPr>
      <w:r w:rsidRPr="00DE18A6">
        <w:rPr>
          <w:b/>
          <w:bCs/>
          <w:lang w:val="vi-VN" w:eastAsia="ja-JP"/>
        </w:rPr>
        <w:t>ResNet50</w:t>
      </w:r>
      <w:r w:rsidRPr="00DE18A6">
        <w:rPr>
          <w:lang w:val="vi-VN" w:eastAsia="ja-JP"/>
        </w:rPr>
        <w:t xml:space="preserve"> sử dụng cơ chế học phần dư (residual learning), giúp mạng học hiệu quả hơn từ các đặc trưng phức tạp và khắc phục vấn đề mất gradient khi huấn luyện mạng sâu.</w:t>
      </w:r>
    </w:p>
    <w:p w14:paraId="37F8B705" w14:textId="77777777" w:rsidR="00DE18A6" w:rsidRPr="00DE18A6" w:rsidRDefault="00DE18A6" w:rsidP="00DE18A6">
      <w:pPr>
        <w:pStyle w:val="0TEXTc1"/>
        <w:rPr>
          <w:lang w:val="vi-VN" w:eastAsia="ja-JP"/>
        </w:rPr>
      </w:pPr>
      <w:r w:rsidRPr="00DE18A6">
        <w:rPr>
          <w:lang w:val="vi-VN" w:eastAsia="ja-JP"/>
        </w:rPr>
        <w:t xml:space="preserve">Ngoài ra, </w:t>
      </w:r>
      <w:r w:rsidRPr="00DE18A6">
        <w:rPr>
          <w:b/>
          <w:bCs/>
          <w:lang w:val="vi-VN" w:eastAsia="ja-JP"/>
        </w:rPr>
        <w:t>MobileNetV2</w:t>
      </w:r>
      <w:r w:rsidRPr="00DE18A6">
        <w:rPr>
          <w:lang w:val="vi-VN" w:eastAsia="ja-JP"/>
        </w:rPr>
        <w:t xml:space="preserve"> là một lựa chọn lý tưởng cho các ứng dụng yêu cầu hiệu suất cao nhưng tài nguyên hạn chế, chẳng hạn như các hệ thống giám sát nông </w:t>
      </w:r>
      <w:r w:rsidRPr="00DE18A6">
        <w:rPr>
          <w:lang w:val="vi-VN" w:eastAsia="ja-JP"/>
        </w:rPr>
        <w:lastRenderedPageBreak/>
        <w:t xml:space="preserve">nghiệp di động. MobileNetV2 sử dụng </w:t>
      </w:r>
      <w:r w:rsidRPr="00DE18A6">
        <w:rPr>
          <w:b/>
          <w:bCs/>
          <w:lang w:val="vi-VN" w:eastAsia="ja-JP"/>
        </w:rPr>
        <w:t>depthwise separable convolutions</w:t>
      </w:r>
      <w:r w:rsidRPr="00DE18A6">
        <w:rPr>
          <w:lang w:val="vi-VN" w:eastAsia="ja-JP"/>
        </w:rPr>
        <w:t>, giúp giảm đáng kể số lượng tham số và tính toán, nhưng vẫn duy trì độ chính xác cao trong việc nhận diện các bệnh trên lá cây. Vì vậy, MobileNetV2 rất phù hợp cho các thiết bị di động và các hệ thống nhúng trong nông nghiệp thông minh, nơi tài nguyên tính toán hạn chế.</w:t>
      </w:r>
    </w:p>
    <w:p w14:paraId="5B920392" w14:textId="77777777" w:rsidR="00DE18A6" w:rsidRPr="00DE18A6" w:rsidRDefault="00DE18A6" w:rsidP="00DE18A6">
      <w:pPr>
        <w:pStyle w:val="0TEXTc1"/>
        <w:rPr>
          <w:lang w:val="vi-VN" w:eastAsia="ja-JP"/>
        </w:rPr>
      </w:pPr>
      <w:r w:rsidRPr="00DE18A6">
        <w:rPr>
          <w:lang w:val="vi-VN" w:eastAsia="ja-JP"/>
        </w:rPr>
        <w:t xml:space="preserve">Việc </w:t>
      </w:r>
      <w:r w:rsidRPr="00DE18A6">
        <w:rPr>
          <w:b/>
          <w:bCs/>
          <w:lang w:val="vi-VN" w:eastAsia="ja-JP"/>
        </w:rPr>
        <w:t>ứng dụng học sâu trong nhận diện bệnh trên lá cây</w:t>
      </w:r>
      <w:r w:rsidRPr="00DE18A6">
        <w:rPr>
          <w:lang w:val="vi-VN" w:eastAsia="ja-JP"/>
        </w:rPr>
        <w:t xml:space="preserve"> không chỉ giúp phát hiện bệnh sớm mà còn mở ra cách tiếp cận mới để tối ưu hóa chi phí chăm sóc cây trồng. Thay vì sử dụng hóa chất và thuốc bảo vệ thực vật một cách đại trà, nông dân có thể phát hiện bệnh kịp thời và chỉ can thiệp khi cần thiết, từ đó giúp giảm thiểu việc sử dụng thuốc hóa học, bảo vệ môi trường và giảm chi phí sản xuất.</w:t>
      </w:r>
    </w:p>
    <w:p w14:paraId="0B9FE031" w14:textId="77777777" w:rsidR="00DE18A6" w:rsidRPr="00DE18A6" w:rsidRDefault="00DE18A6" w:rsidP="00DE18A6">
      <w:pPr>
        <w:pStyle w:val="0TEXTc1"/>
        <w:rPr>
          <w:lang w:val="vi-VN" w:eastAsia="ja-JP"/>
        </w:rPr>
      </w:pPr>
      <w:r w:rsidRPr="00DE18A6">
        <w:rPr>
          <w:lang w:val="vi-VN" w:eastAsia="ja-JP"/>
        </w:rPr>
        <w:t>Hơn nữa, việc tự động hóa quy trình phát hiện bệnh sẽ giúp nông dân tiết kiệm thời gian và công sức trong việc kiểm tra cây trồng. Các hệ thống chẩn đoán tự động có thể được triển khai trên các thiết bị di động, giúp người nông dân kiểm tra cây trồng mọi lúc mọi nơi, đặc biệt trong các vùng đất rộng lớn.</w:t>
      </w:r>
    </w:p>
    <w:p w14:paraId="0F687DB6" w14:textId="77777777" w:rsidR="00DE18A6" w:rsidRPr="00DE18A6" w:rsidRDefault="00DE18A6" w:rsidP="00DE18A6">
      <w:pPr>
        <w:pStyle w:val="0TEXTc1"/>
        <w:rPr>
          <w:lang w:val="vi-VN" w:eastAsia="ja-JP"/>
        </w:rPr>
      </w:pPr>
      <w:r w:rsidRPr="00DE18A6">
        <w:rPr>
          <w:lang w:val="vi-VN" w:eastAsia="ja-JP"/>
        </w:rPr>
        <w:t xml:space="preserve">Ứng dụng học sâu trong nông nghiệp không chỉ giúp nâng cao hiệu quả sản xuất mà còn góp phần vào sự phát triển của nền </w:t>
      </w:r>
      <w:r w:rsidRPr="00DE18A6">
        <w:rPr>
          <w:b/>
          <w:bCs/>
          <w:lang w:val="vi-VN" w:eastAsia="ja-JP"/>
        </w:rPr>
        <w:t>nông nghiệp bền vững</w:t>
      </w:r>
      <w:r w:rsidRPr="00DE18A6">
        <w:rPr>
          <w:lang w:val="vi-VN" w:eastAsia="ja-JP"/>
        </w:rPr>
        <w:t>, nơi mà các phương pháp sản xuất ít tác động đến môi trường và sức khỏe con người. Việc giảm thiểu việc sử dụng thuốc hóa học không chỉ giúp bảo vệ sức khỏe con người mà còn giúp đất đai và hệ sinh thái phát triển lâu dài.</w:t>
      </w:r>
    </w:p>
    <w:p w14:paraId="5CC175A8" w14:textId="77777777" w:rsidR="00090430" w:rsidRPr="00090430" w:rsidRDefault="00090430">
      <w:pPr>
        <w:pStyle w:val="0TEXTc1"/>
        <w:outlineLvl w:val="2"/>
        <w:rPr>
          <w:lang w:val="vi-VN"/>
        </w:rPr>
        <w:pPrChange w:id="189" w:author="bui" w:date="2025-05-13T09:42:00Z">
          <w:pPr>
            <w:pStyle w:val="0TEXTc1"/>
          </w:pPr>
        </w:pPrChange>
      </w:pPr>
      <w:bookmarkStart w:id="190" w:name="_Toc198022252"/>
      <w:r w:rsidRPr="00090430">
        <w:rPr>
          <w:rStyle w:val="Strong"/>
          <w:lang w:val="vi-VN"/>
        </w:rPr>
        <w:t>1.1.3. Mục tiêu của đề tài</w:t>
      </w:r>
      <w:bookmarkEnd w:id="190"/>
    </w:p>
    <w:p w14:paraId="04CBA8FE" w14:textId="77777777" w:rsidR="00090430" w:rsidRPr="0094065A" w:rsidRDefault="00090430" w:rsidP="00090430">
      <w:pPr>
        <w:pStyle w:val="0TEXTc1"/>
        <w:rPr>
          <w:lang w:val="vi-VN"/>
        </w:rPr>
      </w:pPr>
      <w:r w:rsidRPr="00090430">
        <w:rPr>
          <w:lang w:val="vi-VN"/>
        </w:rPr>
        <w:t xml:space="preserve">Đề tài tập trung vào việc xây dựng, huấn luyện và so sánh hiệu quả của ba mô hình học sâu (CNN tự thiết kế, VGG16, ResNet50) trong nhiệm vụ phân loại bệnh trên lá cây. </w:t>
      </w:r>
      <w:r w:rsidRPr="0094065A">
        <w:rPr>
          <w:lang w:val="vi-VN"/>
        </w:rPr>
        <w:t>Qua đó, đề tài hướng tới việc:</w:t>
      </w:r>
    </w:p>
    <w:p w14:paraId="141ECE86" w14:textId="77777777" w:rsidR="00090430" w:rsidRPr="0094065A" w:rsidRDefault="00090430" w:rsidP="00090430">
      <w:pPr>
        <w:pStyle w:val="0TEXTc1"/>
        <w:rPr>
          <w:lang w:val="vi-VN"/>
        </w:rPr>
      </w:pPr>
      <w:r w:rsidRPr="0094065A">
        <w:rPr>
          <w:lang w:val="vi-VN"/>
        </w:rPr>
        <w:t>Phát triển một hệ thống hỗ trợ chẩn đoán bệnh tự động từ hình ảnh.</w:t>
      </w:r>
    </w:p>
    <w:p w14:paraId="7CE5B1A2" w14:textId="77777777" w:rsidR="00090430" w:rsidRPr="0094065A" w:rsidRDefault="00090430" w:rsidP="00090430">
      <w:pPr>
        <w:pStyle w:val="0TEXTc1"/>
        <w:rPr>
          <w:lang w:val="vi-VN"/>
        </w:rPr>
      </w:pPr>
      <w:r w:rsidRPr="0094065A">
        <w:rPr>
          <w:lang w:val="vi-VN"/>
        </w:rPr>
        <w:t>Đánh giá hiệu suất các mô hình trên bộ dữ liệu thực tế.</w:t>
      </w:r>
    </w:p>
    <w:p w14:paraId="12DC9495" w14:textId="77777777" w:rsidR="00090430" w:rsidRPr="0094065A" w:rsidRDefault="00090430" w:rsidP="00090430">
      <w:pPr>
        <w:pStyle w:val="0TEXTc1"/>
        <w:rPr>
          <w:lang w:val="vi-VN"/>
        </w:rPr>
      </w:pPr>
      <w:r w:rsidRPr="0094065A">
        <w:rPr>
          <w:lang w:val="vi-VN"/>
        </w:rPr>
        <w:t>Lựa chọn kiến trúc mô hình phù hợp nhất cho bài toán.</w:t>
      </w:r>
    </w:p>
    <w:p w14:paraId="6CF4BACB" w14:textId="466DA695" w:rsidR="00090430" w:rsidRPr="0094065A" w:rsidRDefault="00090430" w:rsidP="00C13FC5">
      <w:pPr>
        <w:pStyle w:val="0TEXTc1"/>
        <w:rPr>
          <w:lang w:val="vi-VN"/>
        </w:rPr>
      </w:pPr>
      <w:r w:rsidRPr="0094065A">
        <w:rPr>
          <w:lang w:val="vi-VN"/>
        </w:rPr>
        <w:lastRenderedPageBreak/>
        <w:t>Đề xuất hướng phát triển ứng dụng triển khai thực tế phục vụ sản xuất nông nghiệp thông minh.</w:t>
      </w:r>
    </w:p>
    <w:p w14:paraId="3E145693" w14:textId="0988398D" w:rsidR="00090430" w:rsidRDefault="00090430">
      <w:pPr>
        <w:pStyle w:val="21Level2c2"/>
        <w:outlineLvl w:val="1"/>
        <w:rPr>
          <w:color w:val="000000" w:themeColor="text1"/>
          <w:lang w:val="vi-VN"/>
        </w:rPr>
        <w:pPrChange w:id="191" w:author="bui" w:date="2025-05-13T09:42:00Z">
          <w:pPr>
            <w:pStyle w:val="21Level2c2"/>
          </w:pPr>
        </w:pPrChange>
      </w:pPr>
      <w:bookmarkStart w:id="192" w:name="_Toc198022253"/>
      <w:r w:rsidRPr="00086904">
        <w:rPr>
          <w:color w:val="000000" w:themeColor="text1"/>
          <w:lang w:val="vi-VN"/>
        </w:rPr>
        <w:t>1.</w:t>
      </w:r>
      <w:r>
        <w:rPr>
          <w:color w:val="000000" w:themeColor="text1"/>
          <w:lang w:val="vi-VN"/>
        </w:rPr>
        <w:t>2</w:t>
      </w:r>
      <w:r w:rsidRPr="00086904">
        <w:rPr>
          <w:color w:val="000000" w:themeColor="text1"/>
          <w:lang w:val="vi-VN"/>
        </w:rPr>
        <w:t xml:space="preserve">. </w:t>
      </w:r>
      <w:r>
        <w:rPr>
          <w:color w:val="000000" w:themeColor="text1"/>
          <w:lang w:val="vi-VN"/>
        </w:rPr>
        <w:t>Ứng dụng học sâu trong phân loại hình ảnh</w:t>
      </w:r>
      <w:bookmarkEnd w:id="192"/>
    </w:p>
    <w:p w14:paraId="63AE476A" w14:textId="639698E5" w:rsidR="00090430" w:rsidRPr="00CE1BE8" w:rsidRDefault="00CE1BE8">
      <w:pPr>
        <w:pStyle w:val="0TEXTc1"/>
        <w:outlineLvl w:val="2"/>
        <w:rPr>
          <w:lang w:val="vi-VN"/>
        </w:rPr>
        <w:pPrChange w:id="193" w:author="bui" w:date="2025-05-13T09:42:00Z">
          <w:pPr>
            <w:pStyle w:val="0TEXTc1"/>
          </w:pPr>
        </w:pPrChange>
      </w:pPr>
      <w:bookmarkStart w:id="194" w:name="_Toc198022254"/>
      <w:r>
        <w:rPr>
          <w:rStyle w:val="Strong"/>
          <w:lang w:val="vi-VN"/>
        </w:rPr>
        <w:t>1</w:t>
      </w:r>
      <w:r w:rsidR="00090430" w:rsidRPr="00CE1BE8">
        <w:rPr>
          <w:rStyle w:val="Strong"/>
          <w:lang w:val="vi-VN"/>
        </w:rPr>
        <w:t>.</w:t>
      </w:r>
      <w:r>
        <w:rPr>
          <w:rStyle w:val="Strong"/>
          <w:lang w:val="vi-VN"/>
        </w:rPr>
        <w:t>2</w:t>
      </w:r>
      <w:r w:rsidR="00090430" w:rsidRPr="00CE1BE8">
        <w:rPr>
          <w:rStyle w:val="Strong"/>
          <w:lang w:val="vi-VN"/>
        </w:rPr>
        <w:t>.</w:t>
      </w:r>
      <w:r>
        <w:rPr>
          <w:rStyle w:val="Strong"/>
          <w:lang w:val="vi-VN"/>
        </w:rPr>
        <w:t>1</w:t>
      </w:r>
      <w:r w:rsidR="00090430" w:rsidRPr="00CE1BE8">
        <w:rPr>
          <w:rStyle w:val="Strong"/>
          <w:lang w:val="vi-VN"/>
        </w:rPr>
        <w:t>. Tổng quan về học sâu trong xử lý hình ảnh</w:t>
      </w:r>
      <w:bookmarkEnd w:id="194"/>
    </w:p>
    <w:p w14:paraId="2FF6A013" w14:textId="77777777" w:rsidR="00090430" w:rsidRPr="00090430" w:rsidRDefault="00090430" w:rsidP="00090430">
      <w:pPr>
        <w:pStyle w:val="0TEXTc1"/>
        <w:rPr>
          <w:lang w:val="vi-VN"/>
        </w:rPr>
      </w:pPr>
      <w:r w:rsidRPr="00090430">
        <w:rPr>
          <w:lang w:val="vi-VN"/>
        </w:rPr>
        <w:t>Học sâu (Deep Learning), đặc biệt là các mô hình mạng nơ-ron tích chập (CNN), đã trở thành nền tảng chủ yếu trong các bài toán xử lý hình ảnh nhờ khả năng tự động học và trích xuất đặc trưng từ dữ liệu đầu vào. So với các phương pháp truyền thống yêu cầu thiết kế thủ công các bộ trích chọn đặc trưng, học sâu giúp máy tính phát hiện các mẫu phức tạp trong ảnh một cách trực tiếp và hiệu quả hơn.</w:t>
      </w:r>
    </w:p>
    <w:p w14:paraId="2367C854" w14:textId="77777777" w:rsidR="00090430" w:rsidRPr="00090430" w:rsidRDefault="00090430" w:rsidP="00090430">
      <w:pPr>
        <w:pStyle w:val="0TEXTc1"/>
        <w:rPr>
          <w:lang w:val="vi-VN"/>
        </w:rPr>
      </w:pPr>
      <w:r w:rsidRPr="00090430">
        <w:rPr>
          <w:lang w:val="vi-VN"/>
        </w:rPr>
        <w:t>CNN có thể học từ những đặc trưng đơn giản như cạnh, góc, đường cong ở các lớp đầu tiên cho đến các đặc trưng phức tạp hơn ở những lớp sâu hơn, giúp mô hình phân biệt rõ ràng các đối tượng hoặc tình trạng trong hình ảnh.</w:t>
      </w:r>
    </w:p>
    <w:p w14:paraId="5F7D06AC" w14:textId="77777777" w:rsidR="00090430" w:rsidRPr="00CE1BE8" w:rsidRDefault="00090430">
      <w:pPr>
        <w:pStyle w:val="0TEXTc1"/>
        <w:outlineLvl w:val="2"/>
        <w:rPr>
          <w:lang w:val="vi-VN"/>
        </w:rPr>
        <w:pPrChange w:id="195" w:author="bui" w:date="2025-05-13T09:42:00Z">
          <w:pPr>
            <w:pStyle w:val="0TEXTc1"/>
          </w:pPr>
        </w:pPrChange>
      </w:pPr>
      <w:bookmarkStart w:id="196" w:name="_Toc198022255"/>
      <w:r w:rsidRPr="00CE1BE8">
        <w:rPr>
          <w:rStyle w:val="Strong"/>
          <w:lang w:val="vi-VN"/>
        </w:rPr>
        <w:t>1.2.2. Các mô hình học sâu nổi bật</w:t>
      </w:r>
      <w:bookmarkEnd w:id="196"/>
    </w:p>
    <w:p w14:paraId="5A75CB40" w14:textId="77777777" w:rsidR="00090430" w:rsidRPr="00090430" w:rsidRDefault="00090430" w:rsidP="00090430">
      <w:pPr>
        <w:pStyle w:val="0TEXTc1"/>
        <w:rPr>
          <w:lang w:val="vi-VN"/>
        </w:rPr>
      </w:pPr>
      <w:r w:rsidRPr="00090430">
        <w:rPr>
          <w:lang w:val="vi-VN"/>
        </w:rPr>
        <w:t>Trong số các mô hình học sâu được ứng dụng thành công vào phân loại hình ảnh, có thể kể đến:</w:t>
      </w:r>
    </w:p>
    <w:p w14:paraId="3B4CDD86" w14:textId="77777777" w:rsidR="00090430" w:rsidRPr="00090430" w:rsidRDefault="00090430" w:rsidP="00090430">
      <w:pPr>
        <w:pStyle w:val="0TEXTc1"/>
        <w:rPr>
          <w:lang w:val="vi-VN"/>
        </w:rPr>
      </w:pPr>
      <w:r w:rsidRPr="00090430">
        <w:rPr>
          <w:rStyle w:val="Strong"/>
          <w:lang w:val="vi-VN"/>
        </w:rPr>
        <w:t>VGG16</w:t>
      </w:r>
      <w:r w:rsidRPr="00090430">
        <w:rPr>
          <w:lang w:val="vi-VN"/>
        </w:rPr>
        <w:t>: Mô hình sâu hơn, sử dụng nhiều lớp tích chập 3x3 và đạt hiệu quả cao trong các cuộc thi thị giác máy tính quốc tế.</w:t>
      </w:r>
    </w:p>
    <w:p w14:paraId="0EDB42E9" w14:textId="00A7228B" w:rsidR="00090430" w:rsidRDefault="00090430" w:rsidP="00090430">
      <w:pPr>
        <w:pStyle w:val="0TEXTc1"/>
        <w:rPr>
          <w:lang w:val="vi-VN"/>
        </w:rPr>
      </w:pPr>
      <w:r w:rsidRPr="00090430">
        <w:rPr>
          <w:rStyle w:val="Strong"/>
          <w:lang w:val="vi-VN"/>
        </w:rPr>
        <w:t>ResNet50</w:t>
      </w:r>
      <w:r w:rsidRPr="00090430">
        <w:rPr>
          <w:lang w:val="vi-VN"/>
        </w:rPr>
        <w:t>: Áp dụng cơ chế học phần dư (residual learning) giúp mô hình rất sâu nhưng vẫn huấn luyện hiệu quả, tránh được hiện tượng mất gradient.</w:t>
      </w:r>
    </w:p>
    <w:p w14:paraId="26E4D862" w14:textId="064DAE57" w:rsidR="009A0F23" w:rsidRPr="009A0F23" w:rsidRDefault="009A0F23" w:rsidP="009A0F23">
      <w:pPr>
        <w:pStyle w:val="0TEXTc1"/>
        <w:rPr>
          <w:lang w:val="vi-VN"/>
        </w:rPr>
      </w:pPr>
      <w:r w:rsidRPr="00DE18A6">
        <w:rPr>
          <w:b/>
          <w:bCs/>
          <w:lang w:val="vi-VN" w:eastAsia="ja-JP"/>
        </w:rPr>
        <w:t>MobileNetV2</w:t>
      </w:r>
      <w:r w:rsidRPr="00090430">
        <w:rPr>
          <w:lang w:val="vi-VN"/>
        </w:rPr>
        <w:t xml:space="preserve">: </w:t>
      </w:r>
    </w:p>
    <w:p w14:paraId="0CA2A756" w14:textId="77777777" w:rsidR="00090430" w:rsidRPr="00090430" w:rsidRDefault="00090430" w:rsidP="00090430">
      <w:pPr>
        <w:pStyle w:val="0TEXTc1"/>
        <w:rPr>
          <w:lang w:val="vi-VN"/>
        </w:rPr>
      </w:pPr>
      <w:r w:rsidRPr="00090430">
        <w:rPr>
          <w:lang w:val="vi-VN"/>
        </w:rPr>
        <w:t>Những mô hình này không chỉ thành công trong nhận diện khuôn mặt, phân loại đối tượng, mà còn mở rộng ứng dụng sang các lĩnh vực như y tế, nông nghiệp, giao thông tự động...</w:t>
      </w:r>
    </w:p>
    <w:p w14:paraId="56FA34AE" w14:textId="77777777" w:rsidR="00090430" w:rsidRPr="00CE1BE8" w:rsidRDefault="00090430">
      <w:pPr>
        <w:pStyle w:val="0TEXTc1"/>
        <w:outlineLvl w:val="2"/>
        <w:rPr>
          <w:lang w:val="vi-VN"/>
        </w:rPr>
        <w:pPrChange w:id="197" w:author="bui" w:date="2025-05-13T09:42:00Z">
          <w:pPr>
            <w:pStyle w:val="0TEXTc1"/>
          </w:pPr>
        </w:pPrChange>
      </w:pPr>
      <w:bookmarkStart w:id="198" w:name="_Toc198022256"/>
      <w:r w:rsidRPr="00CE1BE8">
        <w:rPr>
          <w:rStyle w:val="Strong"/>
          <w:lang w:val="vi-VN"/>
        </w:rPr>
        <w:t>1.2.3. Tiềm năng ứng dụng vào bài toán phân loại bệnh lá cây</w:t>
      </w:r>
      <w:bookmarkEnd w:id="198"/>
    </w:p>
    <w:p w14:paraId="57C3D804" w14:textId="77777777" w:rsidR="00090430" w:rsidRPr="00090430" w:rsidRDefault="00090430" w:rsidP="00090430">
      <w:pPr>
        <w:pStyle w:val="0TEXTc1"/>
        <w:rPr>
          <w:lang w:val="vi-VN"/>
        </w:rPr>
      </w:pPr>
      <w:r w:rsidRPr="00090430">
        <w:rPr>
          <w:lang w:val="vi-VN"/>
        </w:rPr>
        <w:t>Trong bối cảnh bài toán phân loại bệnh trên lá cây, việc áp dụng các mô hình học sâu hứa hẹn mang lại nhiều lợi ích:</w:t>
      </w:r>
    </w:p>
    <w:p w14:paraId="0F43055F" w14:textId="77777777" w:rsidR="00090430" w:rsidRPr="00090430" w:rsidRDefault="00090430" w:rsidP="00090430">
      <w:pPr>
        <w:pStyle w:val="0TEXTc1"/>
        <w:rPr>
          <w:lang w:val="vi-VN"/>
        </w:rPr>
      </w:pPr>
      <w:r w:rsidRPr="00090430">
        <w:rPr>
          <w:rStyle w:val="Strong"/>
          <w:lang w:val="vi-VN"/>
        </w:rPr>
        <w:lastRenderedPageBreak/>
        <w:t>Tự động hóa quá trình phát hiện</w:t>
      </w:r>
      <w:r w:rsidRPr="00090430">
        <w:rPr>
          <w:lang w:val="vi-VN"/>
        </w:rPr>
        <w:t xml:space="preserve"> bệnh từ hình ảnh, giảm phụ thuộc vào con người.</w:t>
      </w:r>
    </w:p>
    <w:p w14:paraId="1931C0EA" w14:textId="77777777" w:rsidR="00090430" w:rsidRPr="00090430" w:rsidRDefault="00090430" w:rsidP="00090430">
      <w:pPr>
        <w:pStyle w:val="0TEXTc1"/>
        <w:rPr>
          <w:lang w:val="vi-VN"/>
        </w:rPr>
      </w:pPr>
      <w:r w:rsidRPr="00090430">
        <w:rPr>
          <w:rStyle w:val="Strong"/>
          <w:lang w:val="vi-VN"/>
        </w:rPr>
        <w:t>Nâng cao độ chính xác</w:t>
      </w:r>
      <w:r w:rsidRPr="00090430">
        <w:rPr>
          <w:lang w:val="vi-VN"/>
        </w:rPr>
        <w:t>, đặc biệt đối với những loại bệnh có biểu hiện phức tạp, khó phân biệt bằng mắt thường.</w:t>
      </w:r>
    </w:p>
    <w:p w14:paraId="126FC2B7" w14:textId="648D96BB" w:rsidR="00C13FC5" w:rsidRDefault="00090430" w:rsidP="00C13FC5">
      <w:pPr>
        <w:pStyle w:val="0TEXTc1"/>
        <w:rPr>
          <w:lang w:val="vi-VN"/>
        </w:rPr>
      </w:pPr>
      <w:r w:rsidRPr="00090430">
        <w:rPr>
          <w:rStyle w:val="Strong"/>
          <w:lang w:val="vi-VN"/>
        </w:rPr>
        <w:t>Hỗ trợ nhanh chóng và kịp thời</w:t>
      </w:r>
      <w:r w:rsidRPr="00090430">
        <w:rPr>
          <w:lang w:val="vi-VN"/>
        </w:rPr>
        <w:t xml:space="preserve"> trong quá trình chăm sóc cây trồng, góp phần tăng năng suất và giảm chi phí sản xuất.</w:t>
      </w:r>
    </w:p>
    <w:p w14:paraId="15471318" w14:textId="7966BC4C" w:rsidR="00C13FC5" w:rsidRDefault="00C13FC5">
      <w:pPr>
        <w:pStyle w:val="21Level2c2"/>
        <w:outlineLvl w:val="1"/>
        <w:rPr>
          <w:color w:val="000000" w:themeColor="text1"/>
          <w:lang w:val="vi-VN"/>
        </w:rPr>
        <w:pPrChange w:id="199" w:author="bui" w:date="2025-05-13T09:42:00Z">
          <w:pPr>
            <w:pStyle w:val="21Level2c2"/>
          </w:pPr>
        </w:pPrChange>
      </w:pPr>
      <w:bookmarkStart w:id="200" w:name="_Toc198022257"/>
      <w:r w:rsidRPr="00086904">
        <w:rPr>
          <w:color w:val="000000" w:themeColor="text1"/>
          <w:lang w:val="vi-VN"/>
        </w:rPr>
        <w:t>1.</w:t>
      </w:r>
      <w:r>
        <w:rPr>
          <w:color w:val="000000" w:themeColor="text1"/>
          <w:lang w:val="vi-VN"/>
        </w:rPr>
        <w:t>3. Cơ sở dữ liệu hình ảnh lá cây</w:t>
      </w:r>
      <w:bookmarkEnd w:id="200"/>
    </w:p>
    <w:p w14:paraId="0AEB6470" w14:textId="77777777" w:rsidR="00C13FC5" w:rsidRPr="00C13FC5" w:rsidRDefault="00C13FC5" w:rsidP="00C13FC5">
      <w:pPr>
        <w:pStyle w:val="0TEXTc1"/>
        <w:rPr>
          <w:lang w:val="vi-VN" w:eastAsia="ja-JP"/>
        </w:rPr>
      </w:pPr>
      <w:r w:rsidRPr="00C13FC5">
        <w:rPr>
          <w:lang w:val="vi-VN" w:eastAsia="ja-JP"/>
        </w:rPr>
        <w:t>Dữ liệu sử dụng trong bài toán này là tập hợp các ảnh lá cây bị bệnh và lá khỏe mạnh, được thu thập từ các nguồn uy tín hoặc từ thực tế. Mỗi ảnh thể hiện rõ tình trạng của lá, bao gồm các loại bệnh phổ biến gây hại cho cây trồng.</w:t>
      </w:r>
    </w:p>
    <w:p w14:paraId="0378C5D4" w14:textId="77777777" w:rsidR="00C13FC5" w:rsidRPr="00C13FC5" w:rsidRDefault="00C13FC5" w:rsidP="00C13FC5">
      <w:pPr>
        <w:pStyle w:val="0TEXTc1"/>
        <w:rPr>
          <w:lang w:val="vi-VN" w:eastAsia="ja-JP"/>
        </w:rPr>
      </w:pPr>
      <w:r w:rsidRPr="00C13FC5">
        <w:rPr>
          <w:lang w:val="vi-VN" w:eastAsia="ja-JP"/>
        </w:rPr>
        <w:t>Tập dữ liệu đã được gán nhãn thủ công, phân loại thành hai nhóm:</w:t>
      </w:r>
    </w:p>
    <w:p w14:paraId="4B49FEC7" w14:textId="77777777" w:rsidR="00C13FC5" w:rsidRPr="00C13FC5" w:rsidRDefault="00C13FC5" w:rsidP="00C13FC5">
      <w:pPr>
        <w:pStyle w:val="0TEXTc1"/>
        <w:rPr>
          <w:lang w:val="vi-VN" w:eastAsia="ja-JP"/>
        </w:rPr>
      </w:pPr>
      <w:r w:rsidRPr="00C13FC5">
        <w:rPr>
          <w:lang w:val="vi-VN" w:eastAsia="ja-JP"/>
        </w:rPr>
        <w:t>Ảnh lá bình thường (không bệnh).</w:t>
      </w:r>
    </w:p>
    <w:p w14:paraId="70BFEAF0" w14:textId="77777777" w:rsidR="00C13FC5" w:rsidRPr="00C13FC5" w:rsidRDefault="00C13FC5" w:rsidP="00C13FC5">
      <w:pPr>
        <w:pStyle w:val="0TEXTc1"/>
        <w:rPr>
          <w:lang w:val="vi-VN" w:eastAsia="ja-JP"/>
        </w:rPr>
      </w:pPr>
      <w:r w:rsidRPr="00C13FC5">
        <w:rPr>
          <w:lang w:val="vi-VN" w:eastAsia="ja-JP"/>
        </w:rPr>
        <w:t>Ảnh lá bị bệnh (ví dụ: đốm nâu, phấn trắng, khô lá,...).</w:t>
      </w:r>
    </w:p>
    <w:p w14:paraId="0DA4E071" w14:textId="4A3B9FF1" w:rsidR="00C13FC5" w:rsidRDefault="00C13FC5" w:rsidP="00C13FC5">
      <w:pPr>
        <w:pStyle w:val="0TEXTc1"/>
        <w:rPr>
          <w:lang w:val="vi-VN" w:eastAsia="ja-JP"/>
        </w:rPr>
      </w:pPr>
      <w:r w:rsidRPr="00C13FC5">
        <w:rPr>
          <w:lang w:val="vi-VN" w:eastAsia="ja-JP"/>
        </w:rPr>
        <w:t>Để phù hợp với yêu cầu đầu vào của các mô hình học sâu, ảnh được chuẩn hóa về kích thước thống nhất và áp dụng các kỹ thuật tiền xử lý như chuẩn hóa pixel và tăng cường dữ liệu. Cơ sở dữ liệu này đóng vai trò nền tảng cho việc huấn luyện, đánh giá và so sánh hiệu quả giữa các mô hình học sâu khác nhau.</w:t>
      </w:r>
    </w:p>
    <w:p w14:paraId="31999F48" w14:textId="6A25489B" w:rsidR="00C13FC5" w:rsidRDefault="00C13FC5">
      <w:pPr>
        <w:pStyle w:val="21Level2c2"/>
        <w:outlineLvl w:val="1"/>
        <w:rPr>
          <w:color w:val="000000" w:themeColor="text1"/>
          <w:lang w:val="vi-VN"/>
        </w:rPr>
        <w:pPrChange w:id="201" w:author="bui" w:date="2025-05-13T09:42:00Z">
          <w:pPr>
            <w:pStyle w:val="21Level2c2"/>
          </w:pPr>
        </w:pPrChange>
      </w:pPr>
      <w:bookmarkStart w:id="202" w:name="_Toc198022258"/>
      <w:r w:rsidRPr="00086904">
        <w:rPr>
          <w:color w:val="000000" w:themeColor="text1"/>
          <w:lang w:val="vi-VN"/>
        </w:rPr>
        <w:t>1.</w:t>
      </w:r>
      <w:r>
        <w:rPr>
          <w:color w:val="000000" w:themeColor="text1"/>
          <w:lang w:val="vi-VN"/>
        </w:rPr>
        <w:t>4. Quy trình giải quyết bài toán</w:t>
      </w:r>
      <w:bookmarkEnd w:id="202"/>
    </w:p>
    <w:p w14:paraId="6061E929" w14:textId="77777777" w:rsidR="00C13FC5" w:rsidRPr="00C13FC5" w:rsidRDefault="00C13FC5" w:rsidP="00C13FC5">
      <w:pPr>
        <w:pStyle w:val="0TEXTc1"/>
        <w:rPr>
          <w:lang w:val="vi-VN" w:eastAsia="ja-JP"/>
        </w:rPr>
      </w:pPr>
      <w:r w:rsidRPr="00C13FC5">
        <w:rPr>
          <w:lang w:val="vi-VN" w:eastAsia="ja-JP"/>
        </w:rPr>
        <w:t>Để xây dựng hệ thống phân loại bệnh lá cây hiệu quả, đề tài thực hiện theo quy trình gồm các bước chính:</w:t>
      </w:r>
    </w:p>
    <w:p w14:paraId="273AB2CC" w14:textId="77777777" w:rsidR="00C13FC5" w:rsidRPr="00C13FC5" w:rsidRDefault="00C13FC5" w:rsidP="00C13FC5">
      <w:pPr>
        <w:pStyle w:val="0TEXTc1"/>
        <w:rPr>
          <w:lang w:val="vi-VN" w:eastAsia="ja-JP"/>
        </w:rPr>
      </w:pPr>
      <w:r w:rsidRPr="00C13FC5">
        <w:rPr>
          <w:b/>
          <w:bCs/>
          <w:lang w:val="vi-VN" w:eastAsia="ja-JP"/>
        </w:rPr>
        <w:t>Tiền xử lý dữ liệu</w:t>
      </w:r>
      <w:r w:rsidRPr="00C13FC5">
        <w:rPr>
          <w:lang w:val="vi-VN" w:eastAsia="ja-JP"/>
        </w:rPr>
        <w:t>:</w:t>
      </w:r>
    </w:p>
    <w:p w14:paraId="11E9FAFA" w14:textId="77777777" w:rsidR="00C13FC5" w:rsidRPr="00C13FC5" w:rsidRDefault="00C13FC5" w:rsidP="00C13FC5">
      <w:pPr>
        <w:pStyle w:val="0TEXTc1"/>
        <w:rPr>
          <w:lang w:val="vi-VN" w:eastAsia="ja-JP"/>
        </w:rPr>
      </w:pPr>
      <w:r w:rsidRPr="00C13FC5">
        <w:rPr>
          <w:lang w:val="vi-VN" w:eastAsia="ja-JP"/>
        </w:rPr>
        <w:t>Thay đổi kích thước ảnh về chuẩn phù hợp.</w:t>
      </w:r>
    </w:p>
    <w:p w14:paraId="584E0B81" w14:textId="77777777" w:rsidR="00C13FC5" w:rsidRPr="00C13FC5" w:rsidRDefault="00C13FC5" w:rsidP="00C13FC5">
      <w:pPr>
        <w:pStyle w:val="0TEXTc1"/>
        <w:rPr>
          <w:lang w:val="vi-VN" w:eastAsia="ja-JP"/>
        </w:rPr>
      </w:pPr>
      <w:r w:rsidRPr="00C13FC5">
        <w:rPr>
          <w:lang w:val="vi-VN" w:eastAsia="ja-JP"/>
        </w:rPr>
        <w:t>Chuẩn hóa giá trị pixel để ổn định quá trình huấn luyện.</w:t>
      </w:r>
    </w:p>
    <w:p w14:paraId="451C4707" w14:textId="77777777" w:rsidR="00C13FC5" w:rsidRPr="00C13FC5" w:rsidRDefault="00C13FC5" w:rsidP="00C13FC5">
      <w:pPr>
        <w:pStyle w:val="0TEXTc1"/>
        <w:rPr>
          <w:lang w:val="vi-VN" w:eastAsia="ja-JP"/>
        </w:rPr>
      </w:pPr>
      <w:r w:rsidRPr="00C13FC5">
        <w:rPr>
          <w:lang w:val="vi-VN" w:eastAsia="ja-JP"/>
        </w:rPr>
        <w:t>Tăng cường dữ liệu nhằm đa dạng hóa tập huấn luyện và giảm hiện tượng quá khớp (overfitting).</w:t>
      </w:r>
    </w:p>
    <w:p w14:paraId="68DDB859" w14:textId="77777777" w:rsidR="00C13FC5" w:rsidRPr="0094065A" w:rsidRDefault="00C13FC5" w:rsidP="00C13FC5">
      <w:pPr>
        <w:pStyle w:val="0TEXTc1"/>
        <w:rPr>
          <w:lang w:val="vi-VN" w:eastAsia="ja-JP"/>
        </w:rPr>
      </w:pPr>
      <w:r w:rsidRPr="0094065A">
        <w:rPr>
          <w:b/>
          <w:bCs/>
          <w:lang w:val="vi-VN" w:eastAsia="ja-JP"/>
        </w:rPr>
        <w:lastRenderedPageBreak/>
        <w:t>Xây dựng mô hình</w:t>
      </w:r>
      <w:r w:rsidRPr="0094065A">
        <w:rPr>
          <w:lang w:val="vi-VN" w:eastAsia="ja-JP"/>
        </w:rPr>
        <w:t>:</w:t>
      </w:r>
    </w:p>
    <w:p w14:paraId="1CF62240" w14:textId="77777777" w:rsidR="00C13FC5" w:rsidRPr="0094065A" w:rsidRDefault="00C13FC5" w:rsidP="00C13FC5">
      <w:pPr>
        <w:pStyle w:val="0TEXTc1"/>
        <w:rPr>
          <w:lang w:val="vi-VN" w:eastAsia="ja-JP"/>
        </w:rPr>
      </w:pPr>
      <w:r w:rsidRPr="0094065A">
        <w:rPr>
          <w:lang w:val="vi-VN" w:eastAsia="ja-JP"/>
        </w:rPr>
        <w:t>Huấn luyện ba mô hình học sâu khác nhau: CNN tự xây dựng, VGG16 và ResNet50.</w:t>
      </w:r>
    </w:p>
    <w:p w14:paraId="298CA4A7" w14:textId="77777777" w:rsidR="00C13FC5" w:rsidRPr="0094065A" w:rsidRDefault="00C13FC5" w:rsidP="00C13FC5">
      <w:pPr>
        <w:pStyle w:val="0TEXTc1"/>
        <w:rPr>
          <w:lang w:val="vi-VN" w:eastAsia="ja-JP"/>
        </w:rPr>
      </w:pPr>
      <w:r w:rsidRPr="0094065A">
        <w:rPr>
          <w:lang w:val="vi-VN" w:eastAsia="ja-JP"/>
        </w:rPr>
        <w:t>Điều chỉnh các tham số phù hợp cho từng mô hình.</w:t>
      </w:r>
    </w:p>
    <w:p w14:paraId="13956560" w14:textId="77777777" w:rsidR="00C13FC5" w:rsidRPr="0094065A" w:rsidRDefault="00C13FC5" w:rsidP="00C13FC5">
      <w:pPr>
        <w:pStyle w:val="0TEXTc1"/>
        <w:rPr>
          <w:lang w:val="vi-VN" w:eastAsia="ja-JP"/>
        </w:rPr>
      </w:pPr>
      <w:r w:rsidRPr="0094065A">
        <w:rPr>
          <w:b/>
          <w:bCs/>
          <w:lang w:val="vi-VN" w:eastAsia="ja-JP"/>
        </w:rPr>
        <w:t>Đánh giá hiệu quả</w:t>
      </w:r>
      <w:r w:rsidRPr="0094065A">
        <w:rPr>
          <w:lang w:val="vi-VN" w:eastAsia="ja-JP"/>
        </w:rPr>
        <w:t>:</w:t>
      </w:r>
    </w:p>
    <w:p w14:paraId="655ECB05" w14:textId="77777777" w:rsidR="00C13FC5" w:rsidRPr="0094065A" w:rsidRDefault="00C13FC5" w:rsidP="00C13FC5">
      <w:pPr>
        <w:pStyle w:val="0TEXTc1"/>
        <w:rPr>
          <w:lang w:val="vi-VN" w:eastAsia="ja-JP"/>
        </w:rPr>
      </w:pPr>
      <w:r w:rsidRPr="0094065A">
        <w:rPr>
          <w:lang w:val="vi-VN" w:eastAsia="ja-JP"/>
        </w:rPr>
        <w:t>So sánh các mô hình dựa trên các chỉ số như độ chính xác, độ nhạy, độ đặc hiệu và thời gian dự đoán.</w:t>
      </w:r>
    </w:p>
    <w:p w14:paraId="009F7309" w14:textId="77777777" w:rsidR="00C13FC5" w:rsidRPr="0094065A" w:rsidRDefault="00C13FC5" w:rsidP="00C13FC5">
      <w:pPr>
        <w:pStyle w:val="0TEXTc1"/>
        <w:rPr>
          <w:lang w:val="vi-VN" w:eastAsia="ja-JP"/>
        </w:rPr>
      </w:pPr>
      <w:r w:rsidRPr="0094065A">
        <w:rPr>
          <w:lang w:val="vi-VN" w:eastAsia="ja-JP"/>
        </w:rPr>
        <w:t>Phân tích ưu nhược điểm của từng mô hình trong bài toán thực tế.</w:t>
      </w:r>
    </w:p>
    <w:p w14:paraId="000CC92F" w14:textId="77777777" w:rsidR="00C13FC5" w:rsidRPr="0094065A" w:rsidRDefault="00C13FC5" w:rsidP="00C13FC5">
      <w:pPr>
        <w:pStyle w:val="0TEXTc1"/>
        <w:rPr>
          <w:lang w:val="vi-VN" w:eastAsia="ja-JP"/>
        </w:rPr>
      </w:pPr>
      <w:r w:rsidRPr="0094065A">
        <w:rPr>
          <w:b/>
          <w:bCs/>
          <w:lang w:val="vi-VN" w:eastAsia="ja-JP"/>
        </w:rPr>
        <w:t>Triển khai ứng dụng</w:t>
      </w:r>
      <w:r w:rsidRPr="0094065A">
        <w:rPr>
          <w:lang w:val="vi-VN" w:eastAsia="ja-JP"/>
        </w:rPr>
        <w:t>:</w:t>
      </w:r>
    </w:p>
    <w:p w14:paraId="058ECA4C" w14:textId="77777777" w:rsidR="00C13FC5" w:rsidRPr="0094065A" w:rsidRDefault="00C13FC5" w:rsidP="00C13FC5">
      <w:pPr>
        <w:pStyle w:val="0TEXTc1"/>
        <w:rPr>
          <w:lang w:val="vi-VN" w:eastAsia="ja-JP"/>
        </w:rPr>
      </w:pPr>
      <w:r w:rsidRPr="0094065A">
        <w:rPr>
          <w:lang w:val="vi-VN" w:eastAsia="ja-JP"/>
        </w:rPr>
        <w:t>Xây dựng giao diện hỗ trợ người dùng kiểm tra ảnh lá cây và nhận kết quả phân loại tự động.</w:t>
      </w:r>
    </w:p>
    <w:p w14:paraId="4A149277" w14:textId="1FD9FC0F" w:rsidR="00090430" w:rsidRPr="0094065A" w:rsidRDefault="00C13FC5" w:rsidP="00CE1BE8">
      <w:pPr>
        <w:pStyle w:val="0TEXTc1"/>
        <w:rPr>
          <w:lang w:val="vi-VN" w:eastAsia="ja-JP"/>
        </w:rPr>
      </w:pPr>
      <w:r w:rsidRPr="0094065A">
        <w:rPr>
          <w:lang w:val="vi-VN" w:eastAsia="ja-JP"/>
        </w:rPr>
        <w:t>Quy trình này nhằm tìm ra giải pháp tối ưu cho bài toán phát hiện bệnh trên lá cây, góp phần ứng dụng trí tuệ nhân tạo vào thực tiễn nông nghiệp.</w:t>
      </w:r>
    </w:p>
    <w:p w14:paraId="08A77DE1" w14:textId="77777777" w:rsidR="00243ED0" w:rsidRPr="0094065A" w:rsidRDefault="00243ED0" w:rsidP="00243ED0">
      <w:pPr>
        <w:pStyle w:val="0TEXTc1"/>
        <w:ind w:firstLine="0"/>
        <w:rPr>
          <w:lang w:val="vi-VN" w:eastAsia="ja-JP"/>
        </w:rPr>
      </w:pPr>
    </w:p>
    <w:p w14:paraId="3D4CA482" w14:textId="4F7BFA93" w:rsidR="0094065A" w:rsidRDefault="0094065A">
      <w:pPr>
        <w:rPr>
          <w:rFonts w:ascii="Times New Roman" w:hAnsi="Times New Roman"/>
          <w:sz w:val="26"/>
          <w:lang w:val="vi-VN"/>
        </w:rPr>
      </w:pPr>
      <w:r>
        <w:rPr>
          <w:lang w:val="vi-VN"/>
        </w:rPr>
        <w:br w:type="page"/>
      </w:r>
    </w:p>
    <w:p w14:paraId="6248C1A0" w14:textId="77777777" w:rsidR="00090430" w:rsidRPr="00090430" w:rsidRDefault="00090430" w:rsidP="00090430">
      <w:pPr>
        <w:pStyle w:val="0TEXTc1"/>
        <w:rPr>
          <w:lang w:val="vi-VN"/>
        </w:rPr>
      </w:pPr>
    </w:p>
    <w:p w14:paraId="1C8B5529" w14:textId="56871D95" w:rsidR="005931F9" w:rsidRPr="00483A23" w:rsidRDefault="00F42E56">
      <w:pPr>
        <w:pStyle w:val="1Chapterc5"/>
        <w:outlineLvl w:val="0"/>
        <w:rPr>
          <w:rFonts w:cs="Times New Roman"/>
          <w:color w:val="000000" w:themeColor="text1"/>
          <w:lang w:val="vi-VN"/>
        </w:rPr>
        <w:pPrChange w:id="203" w:author="bui" w:date="2025-05-13T09:42:00Z">
          <w:pPr>
            <w:pStyle w:val="1Chapterc5"/>
          </w:pPr>
        </w:pPrChange>
      </w:pPr>
      <w:bookmarkStart w:id="204" w:name="_Toc198022259"/>
      <w:r w:rsidRPr="00C13FC5">
        <w:rPr>
          <w:rFonts w:cs="Times New Roman"/>
          <w:color w:val="000000" w:themeColor="text1"/>
          <w:szCs w:val="32"/>
          <w:lang w:val="vi-VN"/>
        </w:rPr>
        <w:t>CHƯƠNG 2</w:t>
      </w:r>
      <w:bookmarkEnd w:id="186"/>
      <w:r w:rsidR="00C13FC5">
        <w:rPr>
          <w:rFonts w:cs="Times New Roman"/>
          <w:color w:val="000000" w:themeColor="text1"/>
          <w:szCs w:val="32"/>
          <w:lang w:val="vi-VN"/>
        </w:rPr>
        <w:t xml:space="preserve"> : MÔ TẢ TẬP DỮ LIỆU</w:t>
      </w:r>
      <w:bookmarkEnd w:id="204"/>
      <w:r w:rsidR="00EA5C84" w:rsidRPr="00483A23">
        <w:rPr>
          <w:rFonts w:cs="Times New Roman"/>
          <w:color w:val="000000" w:themeColor="text1"/>
          <w:szCs w:val="32"/>
          <w:lang w:val="vi-VN"/>
        </w:rPr>
        <w:t xml:space="preserve"> </w:t>
      </w:r>
    </w:p>
    <w:p w14:paraId="284ED6BE" w14:textId="4EF00523" w:rsidR="005931F9" w:rsidRPr="00C13FC5" w:rsidRDefault="00F42E56">
      <w:pPr>
        <w:pStyle w:val="21Level2c2"/>
        <w:outlineLvl w:val="1"/>
        <w:rPr>
          <w:rFonts w:cs="Times New Roman"/>
          <w:color w:val="000000" w:themeColor="text1"/>
          <w:lang w:val="vi-VN"/>
        </w:rPr>
        <w:pPrChange w:id="205" w:author="bui" w:date="2025-05-13T09:42:00Z">
          <w:pPr>
            <w:pStyle w:val="21Level2c2"/>
          </w:pPr>
        </w:pPrChange>
      </w:pPr>
      <w:bookmarkStart w:id="206" w:name="_Toc196393534"/>
      <w:bookmarkStart w:id="207" w:name="_Toc198022260"/>
      <w:r w:rsidRPr="00C13FC5">
        <w:rPr>
          <w:rFonts w:cs="Times New Roman"/>
          <w:color w:val="000000" w:themeColor="text1"/>
          <w:lang w:val="vi-VN"/>
        </w:rPr>
        <w:t xml:space="preserve">2.1. </w:t>
      </w:r>
      <w:bookmarkEnd w:id="206"/>
      <w:r w:rsidR="00C13FC5" w:rsidRPr="00C13FC5">
        <w:rPr>
          <w:rFonts w:cs="Times New Roman"/>
          <w:color w:val="000000" w:themeColor="text1"/>
          <w:lang w:val="vi-VN"/>
        </w:rPr>
        <w:t>Giới</w:t>
      </w:r>
      <w:r w:rsidR="00C13FC5">
        <w:rPr>
          <w:rFonts w:cs="Times New Roman"/>
          <w:color w:val="000000" w:themeColor="text1"/>
          <w:lang w:val="vi-VN"/>
        </w:rPr>
        <w:t xml:space="preserve"> thiệu về tập dữ liệu</w:t>
      </w:r>
      <w:bookmarkEnd w:id="207"/>
    </w:p>
    <w:p w14:paraId="76081F4D" w14:textId="77777777" w:rsidR="0003521D" w:rsidRPr="0003521D" w:rsidRDefault="0003521D" w:rsidP="0003521D">
      <w:pPr>
        <w:pStyle w:val="0TEXTc1"/>
        <w:rPr>
          <w:lang w:val="vi-VN"/>
        </w:rPr>
      </w:pPr>
      <w:bookmarkStart w:id="208" w:name="_Toc196393538"/>
      <w:r w:rsidRPr="0003521D">
        <w:rPr>
          <w:lang w:val="vi-VN"/>
        </w:rPr>
        <w:t>Trong nghiên cứu này, dữ liệu sử dụng là tập hợp các hình ảnh lá cây, bao gồm cả lá khỏe mạnh và lá bị bệnh. Các ảnh được thu thập từ nguồn công khai hoặc từ thực tiễn sản xuất nông nghiệp. Mục đích của tập dữ liệu là phục vụ quá trình huấn luyện và đánh giá các mô hình học sâu trong nhiệm vụ phân loại tình trạng lá cây dựa trên hình ảnh.</w:t>
      </w:r>
    </w:p>
    <w:p w14:paraId="30A5C708" w14:textId="77777777" w:rsidR="0003521D" w:rsidRPr="0003521D" w:rsidRDefault="0003521D" w:rsidP="0003521D">
      <w:pPr>
        <w:pStyle w:val="0TEXTc1"/>
        <w:rPr>
          <w:lang w:val="vi-VN"/>
        </w:rPr>
      </w:pPr>
      <w:r w:rsidRPr="0003521D">
        <w:rPr>
          <w:lang w:val="vi-VN"/>
        </w:rPr>
        <w:t>Ảnh trong tập dữ liệu có định dạng RGB (ảnh màu) và được lưu trữ dưới dạng chuẩn (ví dụ .jpg hoặc .png). Kích thước ảnh ban đầu không đồng nhất và cần được xử lý trước khi đưa vào mô hình.</w:t>
      </w:r>
    </w:p>
    <w:p w14:paraId="62D153B3" w14:textId="77777777" w:rsidR="0003521D" w:rsidRDefault="00684105" w:rsidP="0003521D">
      <w:pPr>
        <w:pStyle w:val="0TEXTc1"/>
      </w:pPr>
      <w:r>
        <w:pict w14:anchorId="3DEBC4E2">
          <v:rect id="_x0000_i1025" style="width:0;height:1.5pt" o:hralign="center" o:hrstd="t" o:hr="t" fillcolor="#a0a0a0" stroked="f"/>
        </w:pict>
      </w:r>
    </w:p>
    <w:p w14:paraId="1384D30C" w14:textId="77777777" w:rsidR="0003521D" w:rsidRPr="00321F23" w:rsidRDefault="0003521D">
      <w:pPr>
        <w:pStyle w:val="0TEXTc1"/>
        <w:ind w:firstLine="0"/>
        <w:outlineLvl w:val="1"/>
        <w:rPr>
          <w:b/>
          <w:bCs/>
          <w:rPrChange w:id="209" w:author="bui" w:date="2025-05-13T09:42:00Z">
            <w:rPr/>
          </w:rPrChange>
        </w:rPr>
        <w:pPrChange w:id="210" w:author="bui" w:date="2025-05-13T09:42:00Z">
          <w:pPr>
            <w:pStyle w:val="0TEXTc1"/>
          </w:pPr>
        </w:pPrChange>
      </w:pPr>
      <w:bookmarkStart w:id="211" w:name="_Toc198022261"/>
      <w:r w:rsidRPr="00321F23">
        <w:rPr>
          <w:rStyle w:val="Strong"/>
          <w:rPrChange w:id="212" w:author="bui" w:date="2025-05-13T09:42:00Z">
            <w:rPr>
              <w:rStyle w:val="Strong"/>
              <w:b w:val="0"/>
              <w:bCs w:val="0"/>
            </w:rPr>
          </w:rPrChange>
        </w:rPr>
        <w:t>2.2. Các lớp (nhãn) trong tập dữ liệu</w:t>
      </w:r>
      <w:bookmarkEnd w:id="211"/>
    </w:p>
    <w:p w14:paraId="69A11EBE" w14:textId="77777777" w:rsidR="0003521D" w:rsidRDefault="0003521D" w:rsidP="0003521D">
      <w:pPr>
        <w:pStyle w:val="0TEXTc1"/>
      </w:pPr>
      <w:r>
        <w:t>Tập dữ liệu được phân thành hai lớp chính:</w:t>
      </w:r>
    </w:p>
    <w:p w14:paraId="65253F61" w14:textId="77777777" w:rsidR="0003521D" w:rsidRDefault="0003521D" w:rsidP="0003521D">
      <w:pPr>
        <w:pStyle w:val="0TEXTc1"/>
      </w:pPr>
      <w:r>
        <w:rPr>
          <w:rStyle w:val="Strong"/>
        </w:rPr>
        <w:t>Lớp 0</w:t>
      </w:r>
      <w:r>
        <w:t>: Lá cây bình thường, không xuất hiện triệu chứng bệnh lý.</w:t>
      </w:r>
    </w:p>
    <w:p w14:paraId="60FD5CB4" w14:textId="27BCB7B7" w:rsidR="0003521D" w:rsidRDefault="0003521D" w:rsidP="0003521D">
      <w:pPr>
        <w:pStyle w:val="0TEXTc1"/>
      </w:pPr>
      <w:r>
        <w:rPr>
          <w:rStyle w:val="Strong"/>
        </w:rPr>
        <w:t>Lớp 1</w:t>
      </w:r>
      <w:r>
        <w:t>: Lá cây có dấu hiệu nhiễm bệnh, như đốm lá, vàng lá, thối lá,...</w:t>
      </w:r>
    </w:p>
    <w:p w14:paraId="3D1B6630" w14:textId="77777777" w:rsidR="00E84EEE" w:rsidRDefault="008F4B40" w:rsidP="00E84EEE">
      <w:pPr>
        <w:pStyle w:val="0TEXTc1"/>
        <w:keepNext/>
        <w:ind w:firstLine="0"/>
        <w:jc w:val="center"/>
      </w:pPr>
      <w:r>
        <w:rPr>
          <w:noProof/>
        </w:rPr>
        <w:drawing>
          <wp:inline distT="0" distB="0" distL="0" distR="0" wp14:anchorId="3CF773A3" wp14:editId="2CC5EF62">
            <wp:extent cx="4979323" cy="25049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926" cy="2506290"/>
                    </a:xfrm>
                    <a:prstGeom prst="rect">
                      <a:avLst/>
                    </a:prstGeom>
                    <a:noFill/>
                    <a:ln>
                      <a:noFill/>
                    </a:ln>
                  </pic:spPr>
                </pic:pic>
              </a:graphicData>
            </a:graphic>
          </wp:inline>
        </w:drawing>
      </w:r>
    </w:p>
    <w:p w14:paraId="114157EF" w14:textId="32DA6C5E" w:rsidR="008F4B40" w:rsidRPr="00E84EEE" w:rsidRDefault="00E84EEE" w:rsidP="00E84EEE">
      <w:pPr>
        <w:pStyle w:val="Caption"/>
        <w:jc w:val="center"/>
        <w:rPr>
          <w:sz w:val="24"/>
          <w:szCs w:val="24"/>
          <w:lang w:val="vi-VN"/>
        </w:rPr>
      </w:pPr>
      <w:bookmarkStart w:id="213" w:name="_Toc198021432"/>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1</w:t>
      </w:r>
      <w:r w:rsidRPr="00E84EEE">
        <w:rPr>
          <w:sz w:val="24"/>
          <w:szCs w:val="24"/>
        </w:rPr>
        <w:fldChar w:fldCharType="end"/>
      </w:r>
      <w:r w:rsidRPr="00E84EEE">
        <w:rPr>
          <w:sz w:val="24"/>
          <w:szCs w:val="24"/>
          <w:lang w:val="vi-VN"/>
        </w:rPr>
        <w:t xml:space="preserve"> : Hình ảnh lá cây khỏe mạnh và lá cây bị bệnh</w:t>
      </w:r>
      <w:bookmarkEnd w:id="213"/>
    </w:p>
    <w:p w14:paraId="72DA57E1" w14:textId="77777777" w:rsidR="0003521D" w:rsidRPr="00007475" w:rsidRDefault="0003521D" w:rsidP="0003521D">
      <w:pPr>
        <w:pStyle w:val="0TEXTc1"/>
        <w:rPr>
          <w:lang w:val="vi-VN"/>
          <w:rPrChange w:id="214" w:author="bui" w:date="2025-05-13T09:50:00Z">
            <w:rPr/>
          </w:rPrChange>
        </w:rPr>
      </w:pPr>
      <w:r w:rsidRPr="00E84EEE">
        <w:rPr>
          <w:lang w:val="vi-VN"/>
        </w:rPr>
        <w:lastRenderedPageBreak/>
        <w:t xml:space="preserve">Mỗi ảnh đã được gán nhãn tương ứng trước khi tiến hành huấn luyện mô hình. </w:t>
      </w:r>
      <w:r w:rsidRPr="00007475">
        <w:rPr>
          <w:lang w:val="vi-VN"/>
          <w:rPrChange w:id="215" w:author="bui" w:date="2025-05-13T09:50:00Z">
            <w:rPr/>
          </w:rPrChange>
        </w:rPr>
        <w:t>Tỉ lệ giữa hai lớp được cân đối nhằm đảm bảo quá trình huấn luyện không bị thiên lệch về bất kỳ nhóm nào.</w:t>
      </w:r>
    </w:p>
    <w:p w14:paraId="3D6A418F" w14:textId="77777777" w:rsidR="0003521D" w:rsidRDefault="00684105" w:rsidP="0003521D">
      <w:pPr>
        <w:pStyle w:val="0TEXTc1"/>
      </w:pPr>
      <w:r>
        <w:pict w14:anchorId="18ECF4B6">
          <v:rect id="_x0000_i1026" style="width:0;height:1.5pt" o:hralign="center" o:hrstd="t" o:hr="t" fillcolor="#a0a0a0" stroked="f"/>
        </w:pict>
      </w:r>
    </w:p>
    <w:p w14:paraId="3061D74D" w14:textId="77777777" w:rsidR="0003521D" w:rsidRPr="00CE1BE8" w:rsidRDefault="0003521D">
      <w:pPr>
        <w:pStyle w:val="0TEXTc1"/>
        <w:ind w:firstLine="0"/>
        <w:outlineLvl w:val="1"/>
        <w:pPrChange w:id="216" w:author="bui" w:date="2025-05-13T09:43:00Z">
          <w:pPr>
            <w:pStyle w:val="0TEXTc1"/>
          </w:pPr>
        </w:pPrChange>
      </w:pPr>
      <w:bookmarkStart w:id="217" w:name="_Toc198022262"/>
      <w:r w:rsidRPr="00CE1BE8">
        <w:rPr>
          <w:rStyle w:val="Strong"/>
        </w:rPr>
        <w:t>2.3. Quy trình tiền xử lý dữ liệu</w:t>
      </w:r>
      <w:bookmarkEnd w:id="217"/>
    </w:p>
    <w:p w14:paraId="348D8256" w14:textId="77777777" w:rsidR="0003521D" w:rsidRDefault="0003521D" w:rsidP="0003521D">
      <w:pPr>
        <w:pStyle w:val="0TEXTc1"/>
      </w:pPr>
      <w:r>
        <w:t>Để chuẩn bị dữ liệu đầu vào phù hợp cho các mô hình học sâu, các bước tiền xử lý được thực hiện như sau:</w:t>
      </w:r>
    </w:p>
    <w:p w14:paraId="33CDDD28" w14:textId="77777777" w:rsidR="0003521D" w:rsidRDefault="0003521D" w:rsidP="0003521D">
      <w:pPr>
        <w:pStyle w:val="0TEXTc1"/>
      </w:pPr>
      <w:r>
        <w:rPr>
          <w:rStyle w:val="Strong"/>
        </w:rPr>
        <w:t>Thay đổi kích thước ảnh</w:t>
      </w:r>
      <w:r>
        <w:t>: Tất cả ảnh được đưa về kích thước chuẩn cố định (ví dụ 150×150 pixel hoặc 224×224 pixel tùy theo yêu cầu mô hình).</w:t>
      </w:r>
    </w:p>
    <w:p w14:paraId="7BAA1F0B" w14:textId="77777777" w:rsidR="0003521D" w:rsidRDefault="0003521D" w:rsidP="0003521D">
      <w:pPr>
        <w:pStyle w:val="0TEXTc1"/>
      </w:pPr>
      <w:r>
        <w:rPr>
          <w:rStyle w:val="Strong"/>
        </w:rPr>
        <w:t>Chuẩn hóa giá trị pixel</w:t>
      </w:r>
      <w:r>
        <w:t>: Các giá trị điểm ảnh từ 0–255 được chuyển về khoảng [0, 1] bằng phép chia, giúp tăng tốc quá trình huấn luyện và làm ổn định quá trình lan truyền gradient.</w:t>
      </w:r>
    </w:p>
    <w:p w14:paraId="4875EF31" w14:textId="77777777" w:rsidR="0003521D" w:rsidRDefault="0003521D" w:rsidP="0003521D">
      <w:pPr>
        <w:pStyle w:val="0TEXTc1"/>
      </w:pPr>
      <w:r>
        <w:rPr>
          <w:rStyle w:val="Strong"/>
        </w:rPr>
        <w:t>Mã hóa nhãn</w:t>
      </w:r>
      <w:r>
        <w:t>: Các nhãn được chuyển thành dạng số nguyên (0 hoặc 1) để phù hợp với bài toán phân loại nhị phân.</w:t>
      </w:r>
    </w:p>
    <w:p w14:paraId="6F6610ED" w14:textId="77777777" w:rsidR="0003521D" w:rsidRDefault="0003521D" w:rsidP="0003521D">
      <w:pPr>
        <w:pStyle w:val="0TEXTc1"/>
      </w:pPr>
      <w:r>
        <w:rPr>
          <w:rStyle w:val="Strong"/>
        </w:rPr>
        <w:t>Tăng cường dữ liệu (Data Augmentation)</w:t>
      </w:r>
      <w:r>
        <w:t>: Thực hiện các phép biến đổi ngẫu nhiên trên ảnh gốc như xoay, lật ngang, phóng to hoặc dịch chuyển để tạo ra nhiều mẫu mới, giúp mô hình học tốt hơn và hạn chế hiện tượng quá khớp (overfitting).</w:t>
      </w:r>
    </w:p>
    <w:p w14:paraId="39A4440B" w14:textId="77777777" w:rsidR="0003521D" w:rsidRDefault="00684105" w:rsidP="0003521D">
      <w:pPr>
        <w:pStyle w:val="0TEXTc1"/>
      </w:pPr>
      <w:r>
        <w:pict w14:anchorId="55749F17">
          <v:rect id="_x0000_i1027" style="width:0;height:1.5pt" o:hralign="center" o:hrstd="t" o:hr="t" fillcolor="#a0a0a0" stroked="f"/>
        </w:pict>
      </w:r>
    </w:p>
    <w:p w14:paraId="6DD31BDB" w14:textId="77777777" w:rsidR="0003521D" w:rsidRPr="00CE1BE8" w:rsidRDefault="0003521D">
      <w:pPr>
        <w:pStyle w:val="0TEXTc1"/>
        <w:ind w:firstLine="0"/>
        <w:outlineLvl w:val="1"/>
        <w:pPrChange w:id="218" w:author="bui" w:date="2025-05-13T09:43:00Z">
          <w:pPr>
            <w:pStyle w:val="0TEXTc1"/>
          </w:pPr>
        </w:pPrChange>
      </w:pPr>
      <w:bookmarkStart w:id="219" w:name="_Toc198022263"/>
      <w:r w:rsidRPr="00CE1BE8">
        <w:rPr>
          <w:rStyle w:val="Strong"/>
        </w:rPr>
        <w:t>2.4. Chia tập dữ liệu</w:t>
      </w:r>
      <w:bookmarkEnd w:id="219"/>
    </w:p>
    <w:p w14:paraId="56E093CC" w14:textId="77777777" w:rsidR="0003521D" w:rsidRDefault="0003521D" w:rsidP="0003521D">
      <w:pPr>
        <w:pStyle w:val="0TEXTc1"/>
      </w:pPr>
      <w:r>
        <w:t>Tập dữ liệu sau khi tiền xử lý được chia thành ba phần:</w:t>
      </w:r>
    </w:p>
    <w:p w14:paraId="0092E10A" w14:textId="77777777" w:rsidR="0003521D" w:rsidRDefault="0003521D" w:rsidP="0003521D">
      <w:pPr>
        <w:pStyle w:val="0TEXTc1"/>
      </w:pPr>
      <w:r>
        <w:rPr>
          <w:rStyle w:val="Strong"/>
        </w:rPr>
        <w:t>Tập huấn luyện (Training set)</w:t>
      </w:r>
      <w:r>
        <w:t>: Chiếm khoảng 70% tổng dữ liệu, dùng để mô hình học các đặc trưng.</w:t>
      </w:r>
    </w:p>
    <w:p w14:paraId="1DCFEDA3" w14:textId="77777777" w:rsidR="0003521D" w:rsidRDefault="0003521D" w:rsidP="0003521D">
      <w:pPr>
        <w:pStyle w:val="0TEXTc1"/>
      </w:pPr>
      <w:r>
        <w:rPr>
          <w:rStyle w:val="Strong"/>
        </w:rPr>
        <w:t>Tập xác thực (Validation set)</w:t>
      </w:r>
      <w:r>
        <w:t>: Khoảng 10%, sử dụng để điều chỉnh tham số và giám sát quá trình huấn luyện, tránh overfitting.</w:t>
      </w:r>
    </w:p>
    <w:p w14:paraId="4CDC581D" w14:textId="77777777" w:rsidR="0003521D" w:rsidRDefault="0003521D" w:rsidP="0003521D">
      <w:pPr>
        <w:pStyle w:val="0TEXTc1"/>
      </w:pPr>
      <w:r>
        <w:rPr>
          <w:rStyle w:val="Strong"/>
        </w:rPr>
        <w:t>Tập kiểm tra (Test set)</w:t>
      </w:r>
      <w:r>
        <w:t>: Chiếm khoảng 20%, dùng để đánh giá chính xác hiệu suất cuối cùng của mô hình trên dữ liệu chưa từng thấy.</w:t>
      </w:r>
    </w:p>
    <w:p w14:paraId="3C2D23F8" w14:textId="79F76FCE" w:rsidR="0003521D" w:rsidRDefault="0003521D" w:rsidP="0003521D">
      <w:pPr>
        <w:pStyle w:val="0TEXTc1"/>
      </w:pPr>
      <w:r>
        <w:lastRenderedPageBreak/>
        <w:t>Việc chia dữ liệu được thực hiện ngẫu nhiên để đảm bảo tính đại diện và khách quan trong quá trình huấn luyện và đánh giá.</w:t>
      </w:r>
    </w:p>
    <w:p w14:paraId="248927B3" w14:textId="77777777" w:rsidR="00B146C3" w:rsidRDefault="00B146C3" w:rsidP="0003521D">
      <w:pPr>
        <w:pStyle w:val="0TEXTc1"/>
      </w:pPr>
    </w:p>
    <w:p w14:paraId="0D8CF6AF" w14:textId="77777777" w:rsidR="00E84EEE" w:rsidRDefault="00E84EEE">
      <w:pPr>
        <w:rPr>
          <w:rFonts w:ascii="Times New Roman" w:hAnsi="Times New Roman" w:cs="Times New Roman"/>
          <w:b/>
          <w:color w:val="000000" w:themeColor="text1"/>
          <w:sz w:val="32"/>
          <w:szCs w:val="32"/>
        </w:rPr>
      </w:pPr>
      <w:r>
        <w:rPr>
          <w:rFonts w:cs="Times New Roman"/>
          <w:color w:val="000000" w:themeColor="text1"/>
          <w:szCs w:val="32"/>
        </w:rPr>
        <w:br w:type="page"/>
      </w:r>
    </w:p>
    <w:p w14:paraId="5035B6CC" w14:textId="1F2C9CED" w:rsidR="005931F9" w:rsidRDefault="00E3187E">
      <w:pPr>
        <w:pStyle w:val="1Chapterc5"/>
        <w:outlineLvl w:val="0"/>
        <w:rPr>
          <w:rFonts w:cs="Times New Roman"/>
          <w:color w:val="000000" w:themeColor="text1"/>
          <w:lang w:val="vi-VN"/>
        </w:rPr>
        <w:pPrChange w:id="220" w:author="bui" w:date="2025-05-13T09:43:00Z">
          <w:pPr>
            <w:pStyle w:val="1Chapterc5"/>
          </w:pPr>
        </w:pPrChange>
      </w:pPr>
      <w:bookmarkStart w:id="221" w:name="_Toc198022264"/>
      <w:r w:rsidRPr="00483A23">
        <w:rPr>
          <w:rFonts w:cs="Times New Roman"/>
          <w:color w:val="000000" w:themeColor="text1"/>
          <w:szCs w:val="32"/>
        </w:rPr>
        <w:lastRenderedPageBreak/>
        <w:t xml:space="preserve">CHƯƠNG 3. </w:t>
      </w:r>
      <w:bookmarkEnd w:id="208"/>
      <w:r w:rsidR="0003521D">
        <w:rPr>
          <w:rFonts w:cs="Times New Roman"/>
          <w:color w:val="000000" w:themeColor="text1"/>
        </w:rPr>
        <w:t>MÔ</w:t>
      </w:r>
      <w:r w:rsidR="0003521D">
        <w:rPr>
          <w:rFonts w:cs="Times New Roman"/>
          <w:color w:val="000000" w:themeColor="text1"/>
          <w:lang w:val="vi-VN"/>
        </w:rPr>
        <w:t xml:space="preserve"> HÌNH</w:t>
      </w:r>
      <w:bookmarkEnd w:id="221"/>
    </w:p>
    <w:p w14:paraId="6233AD81" w14:textId="06F7B87E" w:rsidR="009D2787" w:rsidRDefault="009D2787">
      <w:pPr>
        <w:pStyle w:val="21Level2c2"/>
        <w:outlineLvl w:val="1"/>
        <w:rPr>
          <w:rFonts w:cs="Times New Roman"/>
          <w:color w:val="000000" w:themeColor="text1"/>
          <w:lang w:val="vi-VN"/>
        </w:rPr>
        <w:pPrChange w:id="222" w:author="bui" w:date="2025-05-13T09:43:00Z">
          <w:pPr>
            <w:pStyle w:val="21Level2c2"/>
          </w:pPr>
        </w:pPrChange>
      </w:pPr>
      <w:bookmarkStart w:id="223" w:name="_Toc198022265"/>
      <w:r w:rsidRPr="008A532B">
        <w:rPr>
          <w:rFonts w:cs="Times New Roman"/>
          <w:color w:val="000000" w:themeColor="text1"/>
          <w:lang w:val="vi-VN"/>
        </w:rPr>
        <w:t>3.</w:t>
      </w:r>
      <w:r w:rsidR="008F4B40">
        <w:rPr>
          <w:rFonts w:cs="Times New Roman"/>
          <w:color w:val="000000" w:themeColor="text1"/>
          <w:lang w:val="vi-VN"/>
        </w:rPr>
        <w:t>1</w:t>
      </w:r>
      <w:r w:rsidRPr="008A532B">
        <w:rPr>
          <w:rFonts w:cs="Times New Roman"/>
          <w:color w:val="000000" w:themeColor="text1"/>
          <w:lang w:val="vi-VN"/>
        </w:rPr>
        <w:t xml:space="preserve">. </w:t>
      </w:r>
      <w:r>
        <w:rPr>
          <w:rFonts w:cs="Times New Roman"/>
          <w:color w:val="000000" w:themeColor="text1"/>
          <w:lang w:val="vi-VN"/>
        </w:rPr>
        <w:t>Giới thiệu chung về mô hình học sâu</w:t>
      </w:r>
      <w:bookmarkEnd w:id="223"/>
    </w:p>
    <w:p w14:paraId="2675A383" w14:textId="77777777" w:rsidR="00F911D4" w:rsidRPr="00F911D4" w:rsidRDefault="00F911D4" w:rsidP="00F911D4">
      <w:pPr>
        <w:pStyle w:val="0TEXTc1"/>
        <w:rPr>
          <w:lang w:val="vi-VN" w:eastAsia="ja-JP"/>
        </w:rPr>
      </w:pPr>
      <w:bookmarkStart w:id="224" w:name="_Toc196393539"/>
      <w:r w:rsidRPr="00F911D4">
        <w:rPr>
          <w:b/>
          <w:bCs/>
          <w:lang w:val="vi-VN" w:eastAsia="ja-JP"/>
        </w:rPr>
        <w:t>Học sâu (Deep Learning)</w:t>
      </w:r>
      <w:r w:rsidRPr="00F911D4">
        <w:rPr>
          <w:lang w:val="vi-VN" w:eastAsia="ja-JP"/>
        </w:rPr>
        <w:t xml:space="preserve"> đã trở thành một trong những công nghệ mạnh mẽ nhất trong những năm gần đây, đặc biệt trong các bài toán phân loại hình ảnh, nhận diện đối tượng, và phân tích dữ liệu phức tạp. Mô hình học sâu sử dụng các mạng nơ-ron đa lớp để tự động học các đặc trưng từ dữ liệu đầu vào mà không cần phải thiết kế các bộ trích xuất đặc trưng thủ công như trong các phương pháp học máy truyền thống. Điều này cho phép học sâu phát hiện các đặc trưng ẩn trong dữ liệu, từ những mẫu đơn giản đến phức tạp, mà con người khó có thể nhận diện.</w:t>
      </w:r>
    </w:p>
    <w:p w14:paraId="0A0EA23F" w14:textId="38D045E3" w:rsidR="00F911D4" w:rsidDel="00321F23" w:rsidRDefault="00F911D4" w:rsidP="00F911D4">
      <w:pPr>
        <w:pStyle w:val="0TEXTc1"/>
        <w:rPr>
          <w:del w:id="225" w:author="bui" w:date="2025-05-13T09:43:00Z"/>
          <w:lang w:val="vi-VN" w:eastAsia="ja-JP"/>
        </w:rPr>
      </w:pPr>
      <w:r w:rsidRPr="00F911D4">
        <w:rPr>
          <w:lang w:val="vi-VN" w:eastAsia="ja-JP"/>
        </w:rPr>
        <w:t>Trong lĩnh vực nông nghiệp, đặc biệt là trong việc phân loại tình trạng lá cây, học sâu đã chứng minh khả năng vượt trội. Việc nhận diện bệnh trên lá cây là một thách thức lớn do sự đa dạng về triệu chứng và môi trường sống của cây trồng. Tuy nhiên, các mô hình học sâu, đặc biệt là các</w:t>
      </w:r>
      <w:r w:rsidR="00227D02">
        <w:rPr>
          <w:lang w:val="vi-VN" w:eastAsia="ja-JP"/>
        </w:rPr>
        <w:t xml:space="preserve"> </w:t>
      </w:r>
      <w:r w:rsidRPr="00F911D4">
        <w:rPr>
          <w:b/>
          <w:bCs/>
          <w:lang w:val="vi-VN" w:eastAsia="ja-JP"/>
        </w:rPr>
        <w:t>VGG16</w:t>
      </w:r>
      <w:r w:rsidRPr="00F911D4">
        <w:rPr>
          <w:lang w:val="vi-VN" w:eastAsia="ja-JP"/>
        </w:rPr>
        <w:t xml:space="preserve">, </w:t>
      </w:r>
      <w:r w:rsidRPr="00F911D4">
        <w:rPr>
          <w:b/>
          <w:bCs/>
          <w:lang w:val="vi-VN" w:eastAsia="ja-JP"/>
        </w:rPr>
        <w:t>ResNet50</w:t>
      </w:r>
      <w:r w:rsidRPr="00F911D4">
        <w:rPr>
          <w:lang w:val="vi-VN" w:eastAsia="ja-JP"/>
        </w:rPr>
        <w:t xml:space="preserve">, và </w:t>
      </w:r>
      <w:r w:rsidRPr="00F911D4">
        <w:rPr>
          <w:b/>
          <w:bCs/>
          <w:lang w:val="vi-VN" w:eastAsia="ja-JP"/>
        </w:rPr>
        <w:t>MobileNet</w:t>
      </w:r>
      <w:r w:rsidRPr="00F911D4">
        <w:rPr>
          <w:lang w:val="vi-VN" w:eastAsia="ja-JP"/>
        </w:rPr>
        <w:t>, có thể xử lý và phân tích các đặc trưng phức tạp trong ảnh cây trồng, giúp phân loại bệnh một cách chính xác và nhanh chóng</w:t>
      </w:r>
      <w:del w:id="226" w:author="bui" w:date="2025-05-13T09:43:00Z">
        <w:r w:rsidRPr="00F911D4" w:rsidDel="00321F23">
          <w:rPr>
            <w:lang w:val="vi-VN" w:eastAsia="ja-JP"/>
          </w:rPr>
          <w:delText>.</w:delText>
        </w:r>
      </w:del>
    </w:p>
    <w:p w14:paraId="705481AE" w14:textId="34E05F56" w:rsidR="00C37476" w:rsidRPr="00321F23" w:rsidRDefault="00C37476" w:rsidP="00321F23">
      <w:pPr>
        <w:pStyle w:val="0TEXTc1"/>
        <w:ind w:firstLine="0"/>
        <w:rPr>
          <w:lang w:val="vi-VN" w:eastAsia="ja-JP"/>
        </w:rPr>
      </w:pPr>
      <w:del w:id="227" w:author="bui" w:date="2025-05-13T09:43:00Z">
        <w:r w:rsidDel="00321F23">
          <w:rPr>
            <w:noProof/>
          </w:rPr>
          <mc:AlternateContent>
            <mc:Choice Requires="wps">
              <w:drawing>
                <wp:inline distT="0" distB="0" distL="0" distR="0" wp14:anchorId="38392A00" wp14:editId="2915DB3A">
                  <wp:extent cx="307975" cy="307975"/>
                  <wp:effectExtent l="0" t="0" r="0" b="0"/>
                  <wp:docPr id="9" name="Rectangle 9" descr="Các mô hình học sâu (Deep Learning) sử dụng cho phát hiện xâm nhập mạng |  WhiteHat.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6CC98E" id="Rectangle 9" o:spid="_x0000_s1026" alt="Các mô hình học sâu (Deep Learning) sử dụng cho phát hiện xâm nhập mạng |  WhiteHat.vn"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" filled="f" stroked="f">
                  <o:lock v:ext="edit" aspectratio="t"/>
                  <w10:anchorlock/>
                </v:rect>
              </w:pict>
            </mc:Fallback>
          </mc:AlternateContent>
        </w:r>
      </w:del>
    </w:p>
    <w:p w14:paraId="37B29FAE" w14:textId="30C701B6" w:rsidR="005931F9" w:rsidRPr="008A532B" w:rsidRDefault="00F42E56">
      <w:pPr>
        <w:pStyle w:val="21Level2c2"/>
        <w:outlineLvl w:val="1"/>
        <w:rPr>
          <w:rFonts w:cs="Times New Roman"/>
          <w:color w:val="000000" w:themeColor="text1"/>
          <w:lang w:val="vi-VN"/>
        </w:rPr>
        <w:pPrChange w:id="228" w:author="bui" w:date="2025-05-13T09:43:00Z">
          <w:pPr>
            <w:pStyle w:val="21Level2c2"/>
          </w:pPr>
        </w:pPrChange>
      </w:pPr>
      <w:bookmarkStart w:id="229" w:name="_Toc198022266"/>
      <w:r w:rsidRPr="008A532B">
        <w:rPr>
          <w:rFonts w:cs="Times New Roman"/>
          <w:color w:val="000000" w:themeColor="text1"/>
          <w:lang w:val="vi-VN"/>
        </w:rPr>
        <w:t>3.</w:t>
      </w:r>
      <w:r w:rsidR="009D2787">
        <w:rPr>
          <w:rFonts w:cs="Times New Roman"/>
          <w:color w:val="000000" w:themeColor="text1"/>
          <w:lang w:val="vi-VN"/>
        </w:rPr>
        <w:t>2</w:t>
      </w:r>
      <w:r w:rsidRPr="008A532B">
        <w:rPr>
          <w:rFonts w:cs="Times New Roman"/>
          <w:color w:val="000000" w:themeColor="text1"/>
          <w:lang w:val="vi-VN"/>
        </w:rPr>
        <w:t xml:space="preserve">. </w:t>
      </w:r>
      <w:bookmarkEnd w:id="224"/>
      <w:r w:rsidR="009D2787">
        <w:rPr>
          <w:rFonts w:cs="Times New Roman"/>
          <w:color w:val="000000" w:themeColor="text1"/>
          <w:lang w:val="vi-VN"/>
        </w:rPr>
        <w:t>Mô hình CNN</w:t>
      </w:r>
      <w:bookmarkEnd w:id="229"/>
    </w:p>
    <w:p w14:paraId="556E6AEA" w14:textId="77777777" w:rsidR="00460951" w:rsidRPr="00460951" w:rsidRDefault="009D2787">
      <w:pPr>
        <w:pStyle w:val="0TEXTc1"/>
        <w:outlineLvl w:val="2"/>
        <w:rPr>
          <w:b/>
          <w:bCs/>
          <w:lang w:val="vi-VN"/>
        </w:rPr>
        <w:pPrChange w:id="230" w:author="bui" w:date="2025-05-13T09:43:00Z">
          <w:pPr>
            <w:pStyle w:val="0TEXTc1"/>
          </w:pPr>
        </w:pPrChange>
      </w:pPr>
      <w:bookmarkStart w:id="231" w:name="_Toc198022267"/>
      <w:bookmarkStart w:id="232" w:name="_Toc196393541"/>
      <w:r w:rsidRPr="00460951">
        <w:rPr>
          <w:rStyle w:val="Strong"/>
          <w:lang w:val="vi-VN"/>
        </w:rPr>
        <w:t xml:space="preserve">3.2.1. </w:t>
      </w:r>
      <w:r w:rsidR="00460951" w:rsidRPr="00460951">
        <w:rPr>
          <w:rFonts w:cs="Times New Roman"/>
          <w:b/>
          <w:bCs/>
          <w:lang w:val="vi-VN"/>
        </w:rPr>
        <w:t>CNN ( Convolutional Neural Network ) là gì</w:t>
      </w:r>
      <w:bookmarkEnd w:id="231"/>
      <w:r w:rsidR="00460951" w:rsidRPr="00460951">
        <w:rPr>
          <w:b/>
          <w:bCs/>
          <w:lang w:val="vi-VN"/>
        </w:rPr>
        <w:t xml:space="preserve"> </w:t>
      </w:r>
    </w:p>
    <w:p w14:paraId="5F9F8BA1" w14:textId="77777777" w:rsidR="00460951" w:rsidRPr="00EA5C84" w:rsidRDefault="00460951" w:rsidP="00460951">
      <w:pPr>
        <w:pStyle w:val="0TEXTc1"/>
        <w:rPr>
          <w:lang w:val="fr-FR" w:eastAsia="ja-JP"/>
        </w:rPr>
      </w:pPr>
      <w:r w:rsidRPr="00EA5C84">
        <w:rPr>
          <w:lang w:val="fr-FR" w:eastAsia="ja-JP"/>
        </w:rPr>
        <w:t>Mạng nơ-ron tích chập (Convolutional Neural Network – CNN) là một trong những kiến trúc nổi bật của học sâu (Deep Learning), được thiết kế đặc biệt để xử lý dữ liệu dạng lưới như ảnh. CNN đã trở thành nền tảng cốt lõi trong nhiều hệ thống trí tuệ nhân tạo hiện đại nhờ khả năng học đặc trưng trực tiếp từ dữ liệu đầu vào mà không cần trích xuất thủ công.</w:t>
      </w:r>
    </w:p>
    <w:p w14:paraId="06BC7E47" w14:textId="77777777" w:rsidR="00460951" w:rsidRPr="00EA5C84" w:rsidRDefault="00460951" w:rsidP="00460951">
      <w:pPr>
        <w:pStyle w:val="0TEXTc1"/>
        <w:rPr>
          <w:lang w:val="fr-FR" w:eastAsia="ja-JP"/>
        </w:rPr>
      </w:pPr>
      <w:r w:rsidRPr="00EA5C84">
        <w:rPr>
          <w:lang w:val="fr-FR" w:eastAsia="ja-JP"/>
        </w:rPr>
        <w:t>CNN được ứng dụng rộng rãi trong các bài toán thị giác máy tính như nhận diện đối tượng, phân loại hình ảnh, phát hiện vật thể, và thậm chí trong lĩnh vực y tế như phân tích ảnh X-quang. Cấu trúc của CNN gồm nhiều lớp tích chập (convolutional layers), lớp phi tuyến (activation), lớp pooling, và lớp fully connected – cho phép mô hình học từ các đặc trưng cục bộ đến khái quát hơn.</w:t>
      </w:r>
    </w:p>
    <w:p w14:paraId="084514A8" w14:textId="77777777" w:rsidR="00460951" w:rsidRPr="00EA5C84" w:rsidRDefault="00460951" w:rsidP="00460951">
      <w:pPr>
        <w:pStyle w:val="0TEXTc1"/>
        <w:rPr>
          <w:lang w:val="fr-FR" w:eastAsia="ja-JP"/>
        </w:rPr>
      </w:pPr>
      <w:r w:rsidRPr="00EA5C84">
        <w:rPr>
          <w:lang w:val="fr-FR" w:eastAsia="ja-JP"/>
        </w:rPr>
        <w:lastRenderedPageBreak/>
        <w:t>Trong đề tài này, CNN đóng vai trò như một kiến trúc nền tảng để so sánh hiệu suất với các mô hình học sâu khác trong nhiệm vụ phát hiện viêm phổi từ ảnh X-ray ngực</w:t>
      </w:r>
    </w:p>
    <w:p w14:paraId="2984955E" w14:textId="77777777" w:rsidR="009D2787" w:rsidRPr="008F4B40" w:rsidRDefault="009D2787">
      <w:pPr>
        <w:pStyle w:val="0TEXTc1"/>
        <w:ind w:firstLine="720"/>
        <w:outlineLvl w:val="2"/>
        <w:rPr>
          <w:lang w:val="vi-VN"/>
        </w:rPr>
        <w:pPrChange w:id="233" w:author="bui" w:date="2025-05-14T18:35:00Z">
          <w:pPr>
            <w:pStyle w:val="0TEXTc1"/>
          </w:pPr>
        </w:pPrChange>
      </w:pPr>
      <w:bookmarkStart w:id="234" w:name="_Toc198022268"/>
      <w:r w:rsidRPr="008F4B40">
        <w:rPr>
          <w:rStyle w:val="Strong"/>
          <w:lang w:val="vi-VN"/>
        </w:rPr>
        <w:t>3.2.2. Cấu trúc tổng thể</w:t>
      </w:r>
      <w:bookmarkEnd w:id="234"/>
    </w:p>
    <w:p w14:paraId="15C22D55" w14:textId="77777777" w:rsidR="00460951" w:rsidRPr="005E3847" w:rsidRDefault="00460951" w:rsidP="00460951">
      <w:pPr>
        <w:pStyle w:val="0TEXTc1"/>
        <w:rPr>
          <w:lang w:val="vi-VN" w:eastAsia="ja-JP"/>
        </w:rPr>
      </w:pPr>
      <w:r w:rsidRPr="005E3847">
        <w:rPr>
          <w:lang w:val="vi-VN" w:eastAsia="ja-JP"/>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5551E4C7" w14:textId="77777777" w:rsidR="00460951" w:rsidRPr="005E3847" w:rsidRDefault="00460951" w:rsidP="00460951">
      <w:pPr>
        <w:pStyle w:val="0TEXTc1"/>
        <w:rPr>
          <w:lang w:val="vi-VN" w:eastAsia="ja-JP"/>
        </w:rPr>
      </w:pPr>
      <w:r w:rsidRPr="005E3847">
        <w:rPr>
          <w:lang w:val="vi-VN" w:eastAsia="ja-JP"/>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41C28A66" w14:textId="77777777" w:rsidR="00460951" w:rsidRPr="005E3847" w:rsidRDefault="00460951" w:rsidP="00460951">
      <w:pPr>
        <w:pStyle w:val="0TEXTc1"/>
        <w:rPr>
          <w:lang w:val="en-GB" w:eastAsia="ja-JP"/>
        </w:rPr>
      </w:pPr>
      <w:r w:rsidRPr="005E3847">
        <w:rPr>
          <w:lang w:val="en-GB" w:eastAsia="ja-JP"/>
        </w:rPr>
        <w:t>Mô hình này gọi là mạng kết nối đầy đủ (fully connected layer) hay mạng toàn vẹn (affine layer). Còn trong mô hình CNNs thì ngược lại. Các layer liên kết được với nhau thông qua cơ chế convolution.</w:t>
      </w:r>
    </w:p>
    <w:p w14:paraId="5F44384E" w14:textId="77777777" w:rsidR="00460951" w:rsidRPr="005E3847" w:rsidRDefault="00460951" w:rsidP="00460951">
      <w:pPr>
        <w:pStyle w:val="0TEXTc1"/>
        <w:rPr>
          <w:lang w:val="en-GB" w:eastAsia="ja-JP"/>
        </w:rPr>
      </w:pPr>
      <w:r w:rsidRPr="005E3847">
        <w:rPr>
          <w:lang w:val="en-GB" w:eastAsia="ja-JP"/>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5730EC97" w14:textId="77777777" w:rsidR="00460951" w:rsidRPr="005E3847" w:rsidRDefault="00460951" w:rsidP="00460951">
      <w:pPr>
        <w:pStyle w:val="0TEXTc1"/>
        <w:rPr>
          <w:lang w:val="en-GB" w:eastAsia="ja-JP"/>
        </w:rPr>
      </w:pPr>
      <w:r w:rsidRPr="005E3847">
        <w:rPr>
          <w:lang w:val="en-GB" w:eastAsia="ja-JP"/>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0AF1380C" w14:textId="77777777" w:rsidR="00460951" w:rsidRPr="005E3847" w:rsidRDefault="00460951" w:rsidP="00460951">
      <w:pPr>
        <w:pStyle w:val="0TEXTc1"/>
        <w:rPr>
          <w:lang w:val="en-GB" w:eastAsia="ja-JP"/>
        </w:rPr>
      </w:pPr>
      <w:r w:rsidRPr="005E3847">
        <w:rPr>
          <w:lang w:val="en-GB" w:eastAsia="ja-JP"/>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39950445" w14:textId="77777777" w:rsidR="00E84EEE" w:rsidRDefault="00AF485B" w:rsidP="00E84EEE">
      <w:pPr>
        <w:pStyle w:val="0TEXTc1"/>
        <w:keepNext/>
        <w:ind w:firstLine="0"/>
      </w:pPr>
      <w:r>
        <w:rPr>
          <w:noProof/>
          <w:lang w:val="en-GB" w:eastAsia="ja-JP"/>
        </w:rPr>
        <w:lastRenderedPageBreak/>
        <w:drawing>
          <wp:inline distT="0" distB="0" distL="0" distR="0" wp14:anchorId="215B446B" wp14:editId="083DA1F8">
            <wp:extent cx="5580380" cy="171259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580380" cy="1712595"/>
                    </a:xfrm>
                    <a:prstGeom prst="rect">
                      <a:avLst/>
                    </a:prstGeom>
                  </pic:spPr>
                </pic:pic>
              </a:graphicData>
            </a:graphic>
          </wp:inline>
        </w:drawing>
      </w:r>
    </w:p>
    <w:p w14:paraId="62FFDA02" w14:textId="3D21275B" w:rsidR="00460951" w:rsidRPr="00E84EEE" w:rsidRDefault="00E84EEE" w:rsidP="00E84EEE">
      <w:pPr>
        <w:pStyle w:val="Caption"/>
        <w:jc w:val="center"/>
        <w:rPr>
          <w:sz w:val="24"/>
          <w:szCs w:val="24"/>
          <w:lang w:val="vi-VN" w:eastAsia="ja-JP"/>
        </w:rPr>
      </w:pPr>
      <w:bookmarkStart w:id="235" w:name="_Toc198021433"/>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2</w:t>
      </w:r>
      <w:r w:rsidRPr="00E84EEE">
        <w:rPr>
          <w:sz w:val="24"/>
          <w:szCs w:val="24"/>
        </w:rPr>
        <w:fldChar w:fldCharType="end"/>
      </w:r>
      <w:r w:rsidRPr="00E84EEE">
        <w:rPr>
          <w:sz w:val="24"/>
          <w:szCs w:val="24"/>
          <w:lang w:val="vi-VN"/>
        </w:rPr>
        <w:t xml:space="preserve"> : Cấu trúc CNN</w:t>
      </w:r>
      <w:bookmarkEnd w:id="235"/>
    </w:p>
    <w:p w14:paraId="6D21BF15" w14:textId="77777777" w:rsidR="00E84EEE" w:rsidRPr="005E3847" w:rsidRDefault="00E84EEE" w:rsidP="00AF485B">
      <w:pPr>
        <w:pStyle w:val="0TEXTc1"/>
        <w:ind w:firstLine="0"/>
        <w:rPr>
          <w:lang w:val="en-GB" w:eastAsia="ja-JP"/>
        </w:rPr>
      </w:pPr>
    </w:p>
    <w:p w14:paraId="0C5B5AAB" w14:textId="77777777" w:rsidR="00460951" w:rsidRPr="005E3847" w:rsidRDefault="00460951" w:rsidP="00460951">
      <w:pPr>
        <w:pStyle w:val="0TEXTc1"/>
        <w:rPr>
          <w:lang w:val="en-GB" w:eastAsia="ja-JP"/>
        </w:rPr>
      </w:pPr>
      <w:r w:rsidRPr="005E3847">
        <w:rPr>
          <w:lang w:val="en-GB" w:eastAsia="ja-JP"/>
        </w:rPr>
        <w:t>Trong mô hình CNN có 2 khía cạnh cần quan tâm là </w:t>
      </w:r>
      <w:r w:rsidRPr="005E3847">
        <w:rPr>
          <w:b/>
          <w:bCs/>
          <w:lang w:val="en-GB" w:eastAsia="ja-JP"/>
        </w:rPr>
        <w:t>tính bất biến</w:t>
      </w:r>
      <w:r w:rsidRPr="005E3847">
        <w:rPr>
          <w:lang w:val="en-GB" w:eastAsia="ja-JP"/>
        </w:rPr>
        <w:t> (Location Invariance) và </w:t>
      </w:r>
      <w:r w:rsidRPr="005E3847">
        <w:rPr>
          <w:b/>
          <w:bCs/>
          <w:lang w:val="en-GB" w:eastAsia="ja-JP"/>
        </w:rPr>
        <w:t>tính kết hợp</w:t>
      </w:r>
      <w:r w:rsidRPr="005E3847">
        <w:rPr>
          <w:lang w:val="en-GB" w:eastAsia="ja-JP"/>
        </w:rPr>
        <w:t> (Compositionality). Với cùng một đối tượng, nếu đối tượng này được chiếu theo các gốc độ khác nhau (translation, rotation, scaling) thì độ chính xác của thuật toán sẽ bị ảnh hưởng đáng kể.</w:t>
      </w:r>
    </w:p>
    <w:p w14:paraId="27B200BA" w14:textId="77777777" w:rsidR="00460951" w:rsidRPr="005E3847" w:rsidRDefault="00460951" w:rsidP="00460951">
      <w:pPr>
        <w:pStyle w:val="0TEXTc1"/>
        <w:rPr>
          <w:lang w:val="en-GB" w:eastAsia="ja-JP"/>
        </w:rPr>
      </w:pPr>
      <w:r w:rsidRPr="005E3847">
        <w:rPr>
          <w:lang w:val="en-GB" w:eastAsia="ja-JP"/>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72D2B8A8" w14:textId="77777777" w:rsidR="00460951" w:rsidRPr="005E3847" w:rsidRDefault="00460951" w:rsidP="00460951">
      <w:pPr>
        <w:pStyle w:val="0TEXTc1"/>
        <w:rPr>
          <w:lang w:val="en-GB" w:eastAsia="ja-JP"/>
        </w:rPr>
      </w:pPr>
      <w:r w:rsidRPr="005E3847">
        <w:rPr>
          <w:lang w:val="en-GB" w:eastAsia="ja-JP"/>
        </w:rPr>
        <w:t>Đó là lý do tại sao CNNs cho ra mô hình với độ chính xác rất cao. Cũng giống như cách con người nhận biết các vật thể trong tự nhiên.</w:t>
      </w:r>
    </w:p>
    <w:p w14:paraId="1903041D" w14:textId="77777777" w:rsidR="00460951" w:rsidRPr="005E3847" w:rsidRDefault="00460951" w:rsidP="00460951">
      <w:pPr>
        <w:pStyle w:val="0TEXTc1"/>
        <w:rPr>
          <w:lang w:val="en-GB" w:eastAsia="ja-JP"/>
        </w:rPr>
      </w:pPr>
      <w:r w:rsidRPr="005E3847">
        <w:rPr>
          <w:lang w:val="en-GB" w:eastAsia="ja-JP"/>
        </w:rPr>
        <w:t>Mạng CNN sử dụng 3 ý tưởng cơ bản:</w:t>
      </w:r>
    </w:p>
    <w:p w14:paraId="23C18269" w14:textId="77777777" w:rsidR="00460951" w:rsidRPr="005E3847" w:rsidRDefault="00460951" w:rsidP="00460951">
      <w:pPr>
        <w:pStyle w:val="0TEXTc1"/>
        <w:rPr>
          <w:lang w:val="en-GB" w:eastAsia="ja-JP"/>
        </w:rPr>
      </w:pPr>
      <w:r w:rsidRPr="005E3847">
        <w:rPr>
          <w:b/>
          <w:bCs/>
          <w:lang w:val="en-GB" w:eastAsia="ja-JP"/>
        </w:rPr>
        <w:t>các trường tiếp nhận cục bộ</w:t>
      </w:r>
      <w:r w:rsidRPr="005E3847">
        <w:rPr>
          <w:lang w:val="en-GB" w:eastAsia="ja-JP"/>
        </w:rPr>
        <w:t> (local receptive field)</w:t>
      </w:r>
    </w:p>
    <w:p w14:paraId="51B4C09F" w14:textId="77777777" w:rsidR="00460951" w:rsidRPr="005E3847" w:rsidRDefault="00460951" w:rsidP="00460951">
      <w:pPr>
        <w:pStyle w:val="0TEXTc1"/>
        <w:rPr>
          <w:lang w:val="en-GB" w:eastAsia="ja-JP"/>
        </w:rPr>
      </w:pPr>
      <w:r w:rsidRPr="005E3847">
        <w:rPr>
          <w:b/>
          <w:bCs/>
          <w:lang w:val="en-GB" w:eastAsia="ja-JP"/>
        </w:rPr>
        <w:t>trọng số chia sẻ</w:t>
      </w:r>
      <w:r w:rsidRPr="005E3847">
        <w:rPr>
          <w:lang w:val="en-GB" w:eastAsia="ja-JP"/>
        </w:rPr>
        <w:t> (shared weights)</w:t>
      </w:r>
    </w:p>
    <w:p w14:paraId="1E4E82BC" w14:textId="77777777" w:rsidR="00460951" w:rsidRPr="005E3847" w:rsidRDefault="00460951" w:rsidP="00460951">
      <w:pPr>
        <w:pStyle w:val="0TEXTc1"/>
        <w:rPr>
          <w:lang w:val="en-GB" w:eastAsia="ja-JP"/>
        </w:rPr>
      </w:pPr>
      <w:r w:rsidRPr="005E3847">
        <w:rPr>
          <w:b/>
          <w:bCs/>
          <w:lang w:val="en-GB" w:eastAsia="ja-JP"/>
        </w:rPr>
        <w:t>tổng hợp</w:t>
      </w:r>
      <w:r w:rsidRPr="005E3847">
        <w:rPr>
          <w:lang w:val="en-GB" w:eastAsia="ja-JP"/>
        </w:rPr>
        <w:t> (pooling).</w:t>
      </w:r>
    </w:p>
    <w:p w14:paraId="30762D5B" w14:textId="77777777" w:rsidR="00460951" w:rsidRPr="00EA5C84" w:rsidRDefault="009D2787">
      <w:pPr>
        <w:pStyle w:val="311Level3c3"/>
        <w:outlineLvl w:val="2"/>
        <w:rPr>
          <w:rFonts w:cs="Times New Roman"/>
          <w:lang w:val="vi-VN"/>
        </w:rPr>
        <w:pPrChange w:id="236" w:author="bui" w:date="2025-05-13T09:43:00Z">
          <w:pPr>
            <w:pStyle w:val="311Level3c3"/>
            <w:outlineLvl w:val="1"/>
          </w:pPr>
        </w:pPrChange>
      </w:pPr>
      <w:bookmarkStart w:id="237" w:name="_Toc198022269"/>
      <w:r w:rsidRPr="008F4B40">
        <w:rPr>
          <w:rStyle w:val="Strong"/>
          <w:lang w:val="vi-VN"/>
        </w:rPr>
        <w:t xml:space="preserve">3.2.3. </w:t>
      </w:r>
      <w:del w:id="238" w:author="bui" w:date="2025-05-13T09:44:00Z">
        <w:r w:rsidR="00460951" w:rsidRPr="00EA5C84" w:rsidDel="00321F23">
          <w:rPr>
            <w:rFonts w:cs="Times New Roman"/>
            <w:lang w:val="fr-FR"/>
          </w:rPr>
          <w:delText xml:space="preserve">. </w:delText>
        </w:r>
      </w:del>
      <w:r w:rsidR="00460951" w:rsidRPr="000B61F2">
        <w:rPr>
          <w:lang w:val="vi-VN" w:eastAsia="ja-JP"/>
        </w:rPr>
        <w:t>Phép tích chập</w:t>
      </w:r>
      <w:bookmarkEnd w:id="237"/>
      <w:r w:rsidR="00460951" w:rsidRPr="000B61F2">
        <w:rPr>
          <w:lang w:val="vi-VN" w:eastAsia="ja-JP"/>
        </w:rPr>
        <w:t xml:space="preserve"> </w:t>
      </w:r>
    </w:p>
    <w:p w14:paraId="5CDDB583" w14:textId="77777777" w:rsidR="00460951" w:rsidRPr="000B61F2" w:rsidRDefault="00460951" w:rsidP="00460951">
      <w:pPr>
        <w:pStyle w:val="0TEXTc1"/>
        <w:rPr>
          <w:lang w:val="vi-VN" w:eastAsia="ja-JP"/>
        </w:rPr>
      </w:pPr>
      <w:r w:rsidRPr="000B61F2">
        <w:rPr>
          <w:lang w:val="vi-VN" w:eastAsia="ja-JP"/>
        </w:rPr>
        <w:t>Phép tích chập (convolution) là một phép toán cốt lõi trong mạng nơ-ron tích chập (CNN), được sử dụng để trích xuất đặc trưng từ ảnh đầu vào. Phép toán này thường được ký hiệu là Y=X</w:t>
      </w:r>
      <w:r w:rsidRPr="000B61F2">
        <w:rPr>
          <w:rFonts w:ascii="Cambria Math" w:hAnsi="Cambria Math" w:cs="Cambria Math"/>
          <w:lang w:val="vi-VN" w:eastAsia="ja-JP"/>
        </w:rPr>
        <w:t>⊗</w:t>
      </w:r>
      <w:r w:rsidRPr="000B61F2">
        <w:rPr>
          <w:lang w:val="vi-VN" w:eastAsia="ja-JP"/>
        </w:rPr>
        <w:t>W, trong đó:</w:t>
      </w:r>
    </w:p>
    <w:p w14:paraId="40894126" w14:textId="77777777" w:rsidR="00460951" w:rsidRPr="000B61F2" w:rsidRDefault="00460951" w:rsidP="00460951">
      <w:pPr>
        <w:pStyle w:val="0TEXTc1"/>
        <w:rPr>
          <w:lang w:val="vi-VN" w:eastAsia="ja-JP"/>
        </w:rPr>
      </w:pPr>
      <w:r w:rsidRPr="000B61F2">
        <w:rPr>
          <w:lang w:val="vi-VN" w:eastAsia="ja-JP"/>
        </w:rPr>
        <w:lastRenderedPageBreak/>
        <w:t>X: Ma trận biểu diễn giá trị điểm ảnh (input image)</w:t>
      </w:r>
    </w:p>
    <w:p w14:paraId="6C95317C" w14:textId="77777777" w:rsidR="00460951" w:rsidRPr="000B61F2" w:rsidRDefault="00460951" w:rsidP="00460951">
      <w:pPr>
        <w:pStyle w:val="0TEXTc1"/>
        <w:rPr>
          <w:lang w:val="vi-VN" w:eastAsia="ja-JP"/>
        </w:rPr>
      </w:pPr>
      <w:r w:rsidRPr="000B61F2">
        <w:rPr>
          <w:lang w:val="vi-VN" w:eastAsia="ja-JP"/>
        </w:rPr>
        <w:t>W: Ma trận kernel (hay filter), thường có kích thước k×kk \times kk×k với kkk là số lẻ (ví dụ: 3, 5, 7,...)</w:t>
      </w:r>
    </w:p>
    <w:p w14:paraId="3298445B" w14:textId="77777777" w:rsidR="00460951" w:rsidRPr="000B61F2" w:rsidRDefault="00460951" w:rsidP="00460951">
      <w:pPr>
        <w:pStyle w:val="0TEXTc1"/>
        <w:rPr>
          <w:lang w:val="vi-VN" w:eastAsia="ja-JP"/>
        </w:rPr>
      </w:pPr>
      <w:r w:rsidRPr="000B61F2">
        <w:rPr>
          <w:rFonts w:ascii="Cambria Math" w:hAnsi="Cambria Math" w:cs="Cambria Math"/>
          <w:lang w:val="vi-VN" w:eastAsia="ja-JP"/>
        </w:rPr>
        <w:t>⊗</w:t>
      </w:r>
      <w:r w:rsidRPr="000B61F2">
        <w:rPr>
          <w:lang w:val="vi-VN" w:eastAsia="ja-JP"/>
        </w:rPr>
        <w:t>: Ký hiệu phép tích chập (thực hiện nhân từng phần tử và cộng tổng)</w:t>
      </w:r>
    </w:p>
    <w:p w14:paraId="16831687" w14:textId="77777777" w:rsidR="00460951" w:rsidRPr="000B61F2" w:rsidRDefault="00460951" w:rsidP="00460951">
      <w:pPr>
        <w:pStyle w:val="0TEXTc1"/>
        <w:rPr>
          <w:lang w:val="vi-VN" w:eastAsia="ja-JP"/>
        </w:rPr>
      </w:pPr>
      <w:r w:rsidRPr="000B61F2">
        <w:rPr>
          <w:lang w:val="vi-VN" w:eastAsia="ja-JP"/>
        </w:rPr>
        <w:t>Trong quá trình tính toán, kernel được “trượt” qua từng vùng nhỏ (local region) của ảnh đầu vào. Tại mỗi bước, kernel nhân từng phần tử tương ứng với vùng ảnh và tổng kết lại thành một giá trị duy nhất, giá trị này trở thành phần tử tại vị trí tương ứng trong ảnh đầu ra.</w:t>
      </w:r>
    </w:p>
    <w:p w14:paraId="3E03E6C0" w14:textId="77777777" w:rsidR="00460951" w:rsidRPr="00BC767A" w:rsidRDefault="00460951" w:rsidP="00460951">
      <w:pPr>
        <w:pStyle w:val="1Chapterc5"/>
        <w:spacing w:after="120" w:line="276" w:lineRule="auto"/>
        <w:ind w:firstLine="720"/>
        <w:jc w:val="both"/>
        <w:rPr>
          <w:rFonts w:eastAsiaTheme="minorEastAsia" w:cs="Times New Roman"/>
          <w:b w:val="0"/>
          <w:bCs/>
          <w:sz w:val="26"/>
          <w:szCs w:val="26"/>
          <w:lang w:val="vi-VN"/>
        </w:rPr>
      </w:pPr>
      <w:r w:rsidRPr="00BC767A">
        <w:rPr>
          <w:rFonts w:cs="Times New Roman"/>
          <w:b w:val="0"/>
          <w:bCs/>
          <w:sz w:val="26"/>
          <w:szCs w:val="26"/>
          <w:lang w:val="vi-VN"/>
        </w:rPr>
        <w:t xml:space="preserve">Ví dụ: tính giá trị </w:t>
      </w:r>
      <m:oMath>
        <m:sSub>
          <m:sSubPr>
            <m:ctrlPr>
              <w:rPr>
                <w:rFonts w:ascii="Cambria Math" w:hAnsi="Cambria Math" w:cs="Times New Roman"/>
                <w:b w:val="0"/>
                <w:bCs/>
                <w:i/>
                <w:sz w:val="26"/>
                <w:szCs w:val="26"/>
              </w:rPr>
            </m:ctrlPr>
          </m:sSubPr>
          <m:e>
            <m:r>
              <m:rPr>
                <m:sty m:val="bi"/>
              </m:rPr>
              <w:rPr>
                <w:rFonts w:ascii="Cambria Math" w:hAnsi="Cambria Math" w:cs="Times New Roman"/>
                <w:sz w:val="26"/>
                <w:szCs w:val="26"/>
                <w:lang w:val="vi-VN"/>
              </w:rPr>
              <m:t>y</m:t>
            </m:r>
          </m:e>
          <m:sub>
            <m:r>
              <m:rPr>
                <m:sty m:val="bi"/>
              </m:rPr>
              <w:rPr>
                <w:rFonts w:ascii="Cambria Math" w:hAnsi="Cambria Math" w:cs="Times New Roman"/>
                <w:sz w:val="26"/>
                <w:szCs w:val="26"/>
                <w:lang w:val="vi-VN"/>
              </w:rPr>
              <m:t>11</m:t>
            </m:r>
          </m:sub>
        </m:sSub>
      </m:oMath>
    </w:p>
    <w:p w14:paraId="0F90511F" w14:textId="77777777" w:rsidR="00E84EEE" w:rsidRDefault="00460951" w:rsidP="00E84EEE">
      <w:pPr>
        <w:pStyle w:val="1Chapterc5"/>
        <w:keepNext/>
        <w:spacing w:after="120" w:line="276" w:lineRule="auto"/>
        <w:ind w:firstLine="360"/>
        <w:jc w:val="both"/>
      </w:pPr>
      <w:r w:rsidRPr="00A23CE2">
        <w:rPr>
          <w:rFonts w:cs="Times New Roman"/>
          <w:b w:val="0"/>
          <w:bCs/>
          <w:noProof/>
          <w:sz w:val="26"/>
          <w:szCs w:val="26"/>
          <w:lang w:val="en-GB" w:eastAsia="ja-JP"/>
        </w:rPr>
        <w:drawing>
          <wp:inline distT="0" distB="0" distL="0" distR="0" wp14:anchorId="2BD24903" wp14:editId="3D47C6EA">
            <wp:extent cx="5220335" cy="2543810"/>
            <wp:effectExtent l="0" t="0" r="0" b="8890"/>
            <wp:docPr id="746137875" name="Picture 1" descr="A gri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7875" name="Picture 1" descr="A grid with numbers and symbols&#10;&#10;Description automatically generated"/>
                    <pic:cNvPicPr/>
                  </pic:nvPicPr>
                  <pic:blipFill>
                    <a:blip r:embed="rId16"/>
                    <a:stretch>
                      <a:fillRect/>
                    </a:stretch>
                  </pic:blipFill>
                  <pic:spPr>
                    <a:xfrm>
                      <a:off x="0" y="0"/>
                      <a:ext cx="5220335" cy="2543810"/>
                    </a:xfrm>
                    <a:prstGeom prst="rect">
                      <a:avLst/>
                    </a:prstGeom>
                  </pic:spPr>
                </pic:pic>
              </a:graphicData>
            </a:graphic>
          </wp:inline>
        </w:drawing>
      </w:r>
    </w:p>
    <w:p w14:paraId="519498B8" w14:textId="68396B00" w:rsidR="00460951" w:rsidRPr="00E84EEE" w:rsidRDefault="00E84EEE" w:rsidP="00E84EEE">
      <w:pPr>
        <w:pStyle w:val="Caption"/>
        <w:jc w:val="center"/>
        <w:rPr>
          <w:rFonts w:cs="Times New Roman"/>
          <w:b/>
          <w:bCs/>
          <w:sz w:val="40"/>
          <w:szCs w:val="40"/>
          <w:lang w:val="vi-VN"/>
        </w:rPr>
      </w:pPr>
      <w:bookmarkStart w:id="239" w:name="_Toc198021434"/>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3</w:t>
      </w:r>
      <w:r w:rsidRPr="00E84EEE">
        <w:rPr>
          <w:sz w:val="24"/>
          <w:szCs w:val="24"/>
        </w:rPr>
        <w:fldChar w:fldCharType="end"/>
      </w:r>
      <w:r w:rsidRPr="00E84EEE">
        <w:rPr>
          <w:sz w:val="24"/>
          <w:szCs w:val="24"/>
          <w:lang w:val="vi-VN"/>
        </w:rPr>
        <w:t xml:space="preserve"> : Ví dụ về phép tính Convolution</w:t>
      </w:r>
      <w:bookmarkEnd w:id="239"/>
    </w:p>
    <w:p w14:paraId="4CB3A296" w14:textId="77777777" w:rsidR="00460951" w:rsidRPr="00A23CE2" w:rsidRDefault="00684105" w:rsidP="00460951">
      <w:pPr>
        <w:pStyle w:val="1Chapterc5"/>
        <w:spacing w:after="120" w:line="276" w:lineRule="auto"/>
        <w:ind w:left="720" w:hanging="11"/>
        <w:jc w:val="both"/>
        <w:rPr>
          <w:rFonts w:eastAsiaTheme="minorEastAsia" w:cs="Times New Roman"/>
          <w:sz w:val="26"/>
          <w:szCs w:val="26"/>
        </w:rPr>
      </w:pPr>
      <m:oMathPara>
        <m:oMath>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y</m:t>
              </m:r>
            </m:e>
            <m:sub>
              <m:r>
                <m:rPr>
                  <m:sty m:val="bi"/>
                </m:rPr>
                <w:rPr>
                  <w:rFonts w:ascii="Cambria Math" w:hAnsi="Cambria Math" w:cs="Times New Roman"/>
                  <w:sz w:val="26"/>
                  <w:szCs w:val="26"/>
                </w:rPr>
                <m:t>11</m:t>
              </m:r>
            </m:sub>
          </m:sSub>
          <m:r>
            <m:rPr>
              <m:sty m:val="bi"/>
            </m:rPr>
            <w:rPr>
              <w:rFonts w:ascii="Cambria Math" w:hAnsi="Cambria Math" w:cs="Times New Roman"/>
              <w:sz w:val="26"/>
              <w:szCs w:val="26"/>
            </w:rPr>
            <m:t>=sum</m:t>
          </m:r>
          <m:d>
            <m:dPr>
              <m:ctrlPr>
                <w:rPr>
                  <w:rFonts w:ascii="Cambria Math" w:hAnsi="Cambria Math" w:cs="Times New Roman"/>
                  <w:b w:val="0"/>
                  <w:bCs/>
                  <w:i/>
                  <w:sz w:val="26"/>
                  <w:szCs w:val="26"/>
                </w:rPr>
              </m:ctrlPr>
            </m:dPr>
            <m:e>
              <m:r>
                <m:rPr>
                  <m:sty m:val="bi"/>
                </m:rPr>
                <w:rPr>
                  <w:rFonts w:ascii="Cambria Math" w:hAnsi="Cambria Math" w:cs="Times New Roman"/>
                  <w:sz w:val="26"/>
                  <w:szCs w:val="26"/>
                </w:rPr>
                <m:t>A⊗W</m:t>
              </m:r>
            </m:e>
          </m:d>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11</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11</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12</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12</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13</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13</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21</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21</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22</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22</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23</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23</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31</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31</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32</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32</m:t>
              </m:r>
            </m:sub>
          </m:sSub>
          <m:r>
            <m:rPr>
              <m:sty m:val="bi"/>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33</m:t>
              </m:r>
            </m:sub>
          </m:sSub>
          <m:r>
            <m:rPr>
              <m:sty m:val="b"/>
            </m:rPr>
            <w:rPr>
              <w:rFonts w:ascii="Cambria Math" w:hAnsi="Cambria Math" w:cs="Times New Roman"/>
              <w:sz w:val="26"/>
              <w:szCs w:val="26"/>
            </w:rPr>
            <m:t>⋅</m:t>
          </m:r>
          <m:sSub>
            <m:sSubPr>
              <m:ctrlPr>
                <w:rPr>
                  <w:rFonts w:ascii="Cambria Math" w:hAnsi="Cambria Math" w:cs="Times New Roman"/>
                  <w:b w:val="0"/>
                  <w:bCs/>
                  <w:i/>
                  <w:sz w:val="26"/>
                  <w:szCs w:val="26"/>
                </w:rPr>
              </m:ctrlPr>
            </m:sSubPr>
            <m:e>
              <m:r>
                <m:rPr>
                  <m:sty m:val="bi"/>
                </m:rPr>
                <w:rPr>
                  <w:rFonts w:ascii="Cambria Math" w:hAnsi="Cambria Math" w:cs="Times New Roman"/>
                  <w:sz w:val="26"/>
                  <w:szCs w:val="26"/>
                </w:rPr>
                <m:t>w</m:t>
              </m:r>
              <m:ctrlPr>
                <w:rPr>
                  <w:rFonts w:ascii="Cambria Math" w:hAnsi="Cambria Math" w:cs="Times New Roman"/>
                  <w:b w:val="0"/>
                  <w:bCs/>
                  <w:sz w:val="26"/>
                  <w:szCs w:val="26"/>
                </w:rPr>
              </m:ctrlPr>
            </m:e>
            <m:sub>
              <m:r>
                <m:rPr>
                  <m:sty m:val="bi"/>
                </m:rPr>
                <w:rPr>
                  <w:rFonts w:ascii="Cambria Math" w:hAnsi="Cambria Math" w:cs="Times New Roman"/>
                  <w:sz w:val="26"/>
                  <w:szCs w:val="26"/>
                </w:rPr>
                <m:t>33</m:t>
              </m:r>
            </m:sub>
          </m:sSub>
          <m:r>
            <m:rPr>
              <m:sty m:val="bi"/>
            </m:rPr>
            <w:rPr>
              <w:rFonts w:ascii="Cambria Math" w:hAnsi="Cambria Math" w:cs="Times New Roman"/>
              <w:sz w:val="26"/>
              <w:szCs w:val="26"/>
            </w:rPr>
            <m:t>=4.</m:t>
          </m:r>
        </m:oMath>
      </m:oMathPara>
    </w:p>
    <w:p w14:paraId="227122DF" w14:textId="77777777" w:rsidR="00460951" w:rsidRPr="000B61F2" w:rsidRDefault="00460951" w:rsidP="00460951">
      <w:pPr>
        <w:pStyle w:val="0TEXTc1"/>
        <w:rPr>
          <w:lang w:val="vi-VN" w:eastAsia="ja-JP"/>
        </w:rPr>
      </w:pPr>
      <w:r w:rsidRPr="000B61F2">
        <w:rPr>
          <w:lang w:val="vi-VN" w:eastAsia="ja-JP"/>
        </w:rPr>
        <w:t>Mỗi bộ lọc (kernel) khác nhau sẽ làm nổi bật các đặc trưng khác nhau của ảnh, chẳng hạn như:</w:t>
      </w:r>
    </w:p>
    <w:p w14:paraId="69537856" w14:textId="77777777" w:rsidR="00460951" w:rsidRPr="000B61F2" w:rsidRDefault="00460951" w:rsidP="00460951">
      <w:pPr>
        <w:pStyle w:val="0TEXTc1"/>
        <w:rPr>
          <w:lang w:eastAsia="ja-JP"/>
        </w:rPr>
      </w:pPr>
      <w:r w:rsidRPr="000B61F2">
        <w:rPr>
          <w:lang w:eastAsia="ja-JP"/>
        </w:rPr>
        <w:t>Làm mờ (blur)</w:t>
      </w:r>
    </w:p>
    <w:p w14:paraId="423C6557" w14:textId="77777777" w:rsidR="00460951" w:rsidRPr="000B61F2" w:rsidRDefault="00460951" w:rsidP="00460951">
      <w:pPr>
        <w:pStyle w:val="0TEXTc1"/>
        <w:rPr>
          <w:lang w:eastAsia="ja-JP"/>
        </w:rPr>
      </w:pPr>
      <w:r w:rsidRPr="000B61F2">
        <w:rPr>
          <w:lang w:eastAsia="ja-JP"/>
        </w:rPr>
        <w:t>Làm nét (sharpen)</w:t>
      </w:r>
    </w:p>
    <w:p w14:paraId="22089C3D" w14:textId="77777777" w:rsidR="00460951" w:rsidRPr="000B61F2" w:rsidRDefault="00460951" w:rsidP="00460951">
      <w:pPr>
        <w:pStyle w:val="0TEXTc1"/>
        <w:rPr>
          <w:lang w:eastAsia="ja-JP"/>
        </w:rPr>
      </w:pPr>
      <w:r w:rsidRPr="000B61F2">
        <w:rPr>
          <w:lang w:eastAsia="ja-JP"/>
        </w:rPr>
        <w:t>Phát hiện cạnh (edge detection)</w:t>
      </w:r>
    </w:p>
    <w:p w14:paraId="3F5E9DA3" w14:textId="77777777" w:rsidR="00460951" w:rsidRPr="000B61F2" w:rsidRDefault="00460951" w:rsidP="00460951">
      <w:pPr>
        <w:pStyle w:val="0TEXTc1"/>
        <w:rPr>
          <w:lang w:eastAsia="ja-JP"/>
        </w:rPr>
      </w:pPr>
      <w:r w:rsidRPr="000B61F2">
        <w:rPr>
          <w:lang w:eastAsia="ja-JP"/>
        </w:rPr>
        <w:lastRenderedPageBreak/>
        <w:t>Chính sự đa dạng của các kernel giúp mạng CNN có khả năng học được nhiều loại đặc trưng khác nhau trong quá trình huấn luyện, từ đó hỗ trợ mạnh mẽ cho các tác vụ như nhận dạng, phân loại hoặc phát hiện đối tượng trong ảnh.</w:t>
      </w:r>
    </w:p>
    <w:p w14:paraId="3770004E" w14:textId="24C34B1D" w:rsidR="009D2787" w:rsidRPr="0094065A" w:rsidRDefault="009D2787">
      <w:pPr>
        <w:pStyle w:val="0TEXTc1"/>
        <w:outlineLvl w:val="2"/>
        <w:rPr>
          <w:lang w:val="vi-VN"/>
        </w:rPr>
        <w:pPrChange w:id="240" w:author="bui" w:date="2025-05-13T09:44:00Z">
          <w:pPr>
            <w:pStyle w:val="0TEXTc1"/>
          </w:pPr>
        </w:pPrChange>
      </w:pPr>
      <w:bookmarkStart w:id="241" w:name="_Toc198022270"/>
      <w:r w:rsidRPr="0094065A">
        <w:rPr>
          <w:rStyle w:val="Strong"/>
          <w:lang w:val="vi-VN"/>
        </w:rPr>
        <w:t xml:space="preserve">3.2.4. </w:t>
      </w:r>
      <w:r w:rsidR="00460951" w:rsidRPr="00460951">
        <w:rPr>
          <w:rFonts w:cs="Times New Roman"/>
          <w:b/>
          <w:bCs/>
          <w:lang w:val="fr-FR"/>
        </w:rPr>
        <w:t>Padding</w:t>
      </w:r>
      <w:bookmarkEnd w:id="241"/>
    </w:p>
    <w:p w14:paraId="69B657C4" w14:textId="77777777" w:rsidR="00460951" w:rsidRPr="00196C21" w:rsidRDefault="00460951" w:rsidP="00460951">
      <w:pPr>
        <w:pStyle w:val="1Chapterc5"/>
        <w:spacing w:after="120" w:line="276" w:lineRule="auto"/>
        <w:ind w:firstLine="720"/>
        <w:jc w:val="both"/>
        <w:rPr>
          <w:rFonts w:cs="Times New Roman"/>
          <w:b w:val="0"/>
          <w:bCs/>
          <w:sz w:val="26"/>
          <w:szCs w:val="26"/>
          <w:lang w:val="vi-VN"/>
        </w:rPr>
      </w:pPr>
      <w:r w:rsidRPr="00196C21">
        <w:rPr>
          <w:rFonts w:cs="Times New Roman"/>
          <w:b w:val="0"/>
          <w:bCs/>
          <w:sz w:val="26"/>
          <w:szCs w:val="26"/>
          <w:lang w:val="vi-VN"/>
        </w:rPr>
        <w:t>Padding là một kỹ thuật được sử dụng để thay đổi kích thước của đầu vào bằng cách thêm các giá trị (thường là giá trị 0) vào xung quanh biên của ảnh hoặc đầu vào của mạng neural. Mục tiêu chính của việc sử dụng padding là để duy trì kích thước của đầu vào qua các lớp xử lý mà không làm giảm kích thước của đầu ra.</w:t>
      </w:r>
    </w:p>
    <w:p w14:paraId="68588A31" w14:textId="77777777" w:rsidR="00E84EEE" w:rsidRDefault="00460951" w:rsidP="00E84EEE">
      <w:pPr>
        <w:pStyle w:val="1Chapterc5"/>
        <w:keepNext/>
        <w:spacing w:after="120" w:line="276" w:lineRule="auto"/>
        <w:ind w:left="1440" w:firstLine="545"/>
        <w:jc w:val="both"/>
      </w:pPr>
      <w:r w:rsidRPr="00A23CE2">
        <w:rPr>
          <w:rFonts w:cs="Times New Roman"/>
          <w:b w:val="0"/>
          <w:bCs/>
          <w:noProof/>
          <w:sz w:val="26"/>
          <w:szCs w:val="26"/>
          <w:lang w:val="en-GB" w:eastAsia="ja-JP"/>
        </w:rPr>
        <w:drawing>
          <wp:inline distT="0" distB="0" distL="0" distR="0" wp14:anchorId="5D519BA8" wp14:editId="1ECD7232">
            <wp:extent cx="2514600" cy="2422974"/>
            <wp:effectExtent l="0" t="0" r="0" b="0"/>
            <wp:docPr id="347826340" name="Picture 1" descr="A gri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26340" name="Picture 1" descr="A grid with numbers and symbols&#10;&#10;Description automatically generated"/>
                    <pic:cNvPicPr/>
                  </pic:nvPicPr>
                  <pic:blipFill>
                    <a:blip r:embed="rId17"/>
                    <a:stretch>
                      <a:fillRect/>
                    </a:stretch>
                  </pic:blipFill>
                  <pic:spPr>
                    <a:xfrm>
                      <a:off x="0" y="0"/>
                      <a:ext cx="2532301" cy="2440030"/>
                    </a:xfrm>
                    <a:prstGeom prst="rect">
                      <a:avLst/>
                    </a:prstGeom>
                  </pic:spPr>
                </pic:pic>
              </a:graphicData>
            </a:graphic>
          </wp:inline>
        </w:drawing>
      </w:r>
    </w:p>
    <w:p w14:paraId="1351E3B5" w14:textId="71CF2524" w:rsidR="00460951" w:rsidRPr="00E84EEE" w:rsidRDefault="00E84EEE" w:rsidP="00E84EEE">
      <w:pPr>
        <w:pStyle w:val="Caption"/>
        <w:jc w:val="center"/>
        <w:rPr>
          <w:rFonts w:cs="Times New Roman"/>
          <w:b/>
          <w:bCs/>
          <w:sz w:val="40"/>
          <w:szCs w:val="40"/>
          <w:lang w:val="vi-VN"/>
        </w:rPr>
      </w:pPr>
      <w:bookmarkStart w:id="242" w:name="_Toc198021435"/>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4</w:t>
      </w:r>
      <w:r w:rsidRPr="00E84EEE">
        <w:rPr>
          <w:sz w:val="24"/>
          <w:szCs w:val="24"/>
        </w:rPr>
        <w:fldChar w:fldCharType="end"/>
      </w:r>
      <w:r w:rsidRPr="00E84EEE">
        <w:rPr>
          <w:sz w:val="24"/>
          <w:szCs w:val="24"/>
          <w:lang w:val="vi-VN"/>
        </w:rPr>
        <w:t xml:space="preserve"> : Padding</w:t>
      </w:r>
      <w:bookmarkEnd w:id="242"/>
    </w:p>
    <w:p w14:paraId="65A08D73" w14:textId="34B1AA37" w:rsidR="00460951" w:rsidRDefault="00460951">
      <w:pPr>
        <w:pStyle w:val="0TEXTc1"/>
        <w:outlineLvl w:val="2"/>
        <w:rPr>
          <w:rFonts w:cs="Times New Roman"/>
          <w:lang w:val="vi-VN"/>
        </w:rPr>
        <w:pPrChange w:id="243" w:author="bui" w:date="2025-05-13T09:44:00Z">
          <w:pPr>
            <w:pStyle w:val="0TEXTc1"/>
          </w:pPr>
        </w:pPrChange>
      </w:pPr>
      <w:bookmarkStart w:id="244" w:name="_Toc198022271"/>
      <w:r w:rsidRPr="0094065A">
        <w:rPr>
          <w:rStyle w:val="Strong"/>
          <w:lang w:val="vi-VN"/>
        </w:rPr>
        <w:t>3.2</w:t>
      </w:r>
      <w:del w:id="245" w:author="bui" w:date="2025-05-13T09:44:00Z">
        <w:r w:rsidRPr="0094065A" w:rsidDel="00321F23">
          <w:rPr>
            <w:rStyle w:val="Strong"/>
            <w:lang w:val="vi-VN"/>
          </w:rPr>
          <w:delText>.4</w:delText>
        </w:r>
      </w:del>
      <w:ins w:id="246" w:author="bui" w:date="2025-05-13T09:44:00Z">
        <w:r w:rsidR="00321F23">
          <w:rPr>
            <w:rStyle w:val="Strong"/>
            <w:lang w:val="vi-VN"/>
          </w:rPr>
          <w:t>.5</w:t>
        </w:r>
      </w:ins>
      <w:r w:rsidRPr="0094065A">
        <w:rPr>
          <w:rStyle w:val="Strong"/>
          <w:lang w:val="vi-VN"/>
        </w:rPr>
        <w:t xml:space="preserve">. </w:t>
      </w:r>
      <w:r w:rsidRPr="00460951">
        <w:rPr>
          <w:rFonts w:cs="Times New Roman"/>
          <w:b/>
          <w:bCs/>
          <w:lang w:val="vi-VN"/>
        </w:rPr>
        <w:t>Stride</w:t>
      </w:r>
      <w:bookmarkEnd w:id="244"/>
    </w:p>
    <w:p w14:paraId="32FDF6B2" w14:textId="77777777" w:rsidR="00460951" w:rsidRPr="00BC767A" w:rsidRDefault="00460951" w:rsidP="00460951">
      <w:pPr>
        <w:pStyle w:val="0TEXTc1"/>
        <w:rPr>
          <w:b/>
          <w:lang w:val="vi-VN"/>
        </w:rPr>
      </w:pPr>
      <w:r w:rsidRPr="00BC767A">
        <w:rPr>
          <w:lang w:val="vi-VN"/>
        </w:rPr>
        <w:t>Stride định nghĩa bước nhảy của cửa sổ (window) hoặc bộ lọc (filter) khi di chuyển trên đầu vào (input) để thực hiện phép tính convolution hoặc pooling.</w:t>
      </w:r>
    </w:p>
    <w:p w14:paraId="53EDDCB6" w14:textId="77777777" w:rsidR="00460951" w:rsidRPr="00BC767A" w:rsidRDefault="00460951" w:rsidP="00460951">
      <w:pPr>
        <w:pStyle w:val="0TEXTc1"/>
        <w:rPr>
          <w:b/>
          <w:lang w:val="vi-VN"/>
        </w:rPr>
      </w:pPr>
      <w:r w:rsidRPr="00BC767A">
        <w:rPr>
          <w:lang w:val="vi-VN"/>
        </w:rPr>
        <w:t>Khi áp dụng stride trong phép tính convolution hoặc pooling, cửa sổ hoặc bộ lọc không di chuyển mỗi pixel một cách liên tục, mà sẽ nhảy qua một số pixel cố định được xác định bởi stride. Giá trị stride được xác định trước và thường được chọn sao cho đảm bảo kích thước của đầu ra (output) là phù hợp với yêu cầu của mô hình.</w:t>
      </w:r>
    </w:p>
    <w:p w14:paraId="673907FC" w14:textId="77777777" w:rsidR="00460951" w:rsidRPr="00BC767A" w:rsidRDefault="00460951" w:rsidP="00460951">
      <w:pPr>
        <w:pStyle w:val="0TEXTc1"/>
        <w:rPr>
          <w:b/>
          <w:lang w:val="vi-VN"/>
        </w:rPr>
      </w:pPr>
      <w:r w:rsidRPr="00BC767A">
        <w:rPr>
          <w:lang w:val="vi-VN"/>
        </w:rPr>
        <w:t>Ví dụ: ta có ma trận X (hình bên dưới) với padding = 1, stride = 2.</w:t>
      </w:r>
    </w:p>
    <w:p w14:paraId="494439A0" w14:textId="77777777" w:rsidR="00E84EEE" w:rsidRDefault="00460951" w:rsidP="00E84EEE">
      <w:pPr>
        <w:pStyle w:val="0TEXTc1"/>
        <w:keepNext/>
        <w:jc w:val="center"/>
      </w:pPr>
      <w:r w:rsidRPr="00A23CE2">
        <w:rPr>
          <w:b/>
          <w:noProof/>
          <w:lang w:val="en-GB" w:eastAsia="ja-JP"/>
        </w:rPr>
        <w:lastRenderedPageBreak/>
        <w:drawing>
          <wp:inline distT="0" distB="0" distL="0" distR="0" wp14:anchorId="52A894AA" wp14:editId="285C1BF2">
            <wp:extent cx="2751667" cy="2583087"/>
            <wp:effectExtent l="0" t="0" r="0" b="8255"/>
            <wp:docPr id="397276475" name="Picture 1" descr="A gri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6475" name="Picture 1" descr="A grid with numbers and symbols&#10;&#10;Description automatically generated"/>
                    <pic:cNvPicPr/>
                  </pic:nvPicPr>
                  <pic:blipFill>
                    <a:blip r:embed="rId18"/>
                    <a:stretch>
                      <a:fillRect/>
                    </a:stretch>
                  </pic:blipFill>
                  <pic:spPr>
                    <a:xfrm>
                      <a:off x="0" y="0"/>
                      <a:ext cx="2759832" cy="2590752"/>
                    </a:xfrm>
                    <a:prstGeom prst="rect">
                      <a:avLst/>
                    </a:prstGeom>
                  </pic:spPr>
                </pic:pic>
              </a:graphicData>
            </a:graphic>
          </wp:inline>
        </w:drawing>
      </w:r>
    </w:p>
    <w:p w14:paraId="11F42E88" w14:textId="0CCB4CEE" w:rsidR="00460951" w:rsidRPr="00E84EEE" w:rsidRDefault="00E84EEE" w:rsidP="00E84EEE">
      <w:pPr>
        <w:pStyle w:val="Caption"/>
        <w:jc w:val="center"/>
        <w:rPr>
          <w:b/>
          <w:sz w:val="24"/>
          <w:szCs w:val="24"/>
          <w:lang w:val="vi-VN"/>
        </w:rPr>
      </w:pPr>
      <w:bookmarkStart w:id="247" w:name="_Toc198021436"/>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5</w:t>
      </w:r>
      <w:r w:rsidRPr="00E84EEE">
        <w:rPr>
          <w:sz w:val="24"/>
          <w:szCs w:val="24"/>
        </w:rPr>
        <w:fldChar w:fldCharType="end"/>
      </w:r>
      <w:r w:rsidRPr="00E84EEE">
        <w:rPr>
          <w:sz w:val="24"/>
          <w:szCs w:val="24"/>
          <w:lang w:val="vi-VN"/>
        </w:rPr>
        <w:t xml:space="preserve"> : Stride</w:t>
      </w:r>
      <w:bookmarkEnd w:id="247"/>
    </w:p>
    <w:p w14:paraId="13C444A4" w14:textId="77777777" w:rsidR="00460951" w:rsidRPr="00A23CE2" w:rsidRDefault="00460951" w:rsidP="00460951">
      <w:pPr>
        <w:pStyle w:val="0TEXTc1"/>
        <w:rPr>
          <w:b/>
        </w:rPr>
      </w:pPr>
    </w:p>
    <w:p w14:paraId="6B8A0E29" w14:textId="77777777" w:rsidR="00460951" w:rsidRPr="00A23CE2" w:rsidRDefault="00460951" w:rsidP="00460951">
      <w:pPr>
        <w:pStyle w:val="0TEXTc1"/>
        <w:rPr>
          <w:b/>
        </w:rPr>
      </w:pPr>
      <w:r w:rsidRPr="00A23CE2">
        <w:t>Hiểu đơn giản là bắt đầu từ vị trí x11 sau đó nhảy k bước theo chiều dọc và ngang cho đến hết ma trận X</w:t>
      </w:r>
      <w:r w:rsidRPr="00A23CE2">
        <w:tab/>
        <w:t>.</w:t>
      </w:r>
    </w:p>
    <w:p w14:paraId="2A4E18C8" w14:textId="77777777" w:rsidR="00460951" w:rsidRPr="00A23CE2" w:rsidRDefault="00460951" w:rsidP="00460951">
      <w:pPr>
        <w:pStyle w:val="0TEXTc1"/>
        <w:rPr>
          <w:b/>
        </w:rPr>
      </w:pPr>
      <w:r w:rsidRPr="00A23CE2">
        <w:t>Kích thước của ma trận Y là 3*3 đã giảm đi đáng kể so với ma trận X.</w:t>
      </w:r>
    </w:p>
    <w:p w14:paraId="11197B10" w14:textId="77777777" w:rsidR="00460951" w:rsidRPr="00A23CE2" w:rsidRDefault="00460951" w:rsidP="00460951">
      <w:pPr>
        <w:pStyle w:val="0TEXTc1"/>
        <w:rPr>
          <w:rFonts w:eastAsiaTheme="minorEastAsia"/>
          <w:b/>
        </w:rPr>
      </w:pPr>
      <w:r w:rsidRPr="00A23CE2">
        <w:t xml:space="preserve">Công thức tổng quát cho phép tính convolution của ma trận X kích thước m*n với kernel kích thước </w:t>
      </w:r>
      <m:oMath>
        <m:r>
          <m:rPr>
            <m:sty m:val="bi"/>
          </m:rPr>
          <w:rPr>
            <w:rFonts w:ascii="Cambria Math" w:hAnsi="Cambria Math"/>
          </w:rPr>
          <m:t xml:space="preserve">k*k </m:t>
        </m:r>
      </m:oMath>
      <w:r w:rsidRPr="00A23CE2">
        <w:t xml:space="preserve">,stride = s, padding = p ra ma trận Y kích thước </w:t>
      </w:r>
      <m:oMath>
        <m:d>
          <m:dPr>
            <m:ctrlPr>
              <w:rPr>
                <w:rFonts w:ascii="Cambria Math" w:hAnsi="Cambria Math"/>
              </w:rPr>
            </m:ctrlPr>
          </m:dPr>
          <m:e>
            <m:f>
              <m:fPr>
                <m:ctrlPr>
                  <w:rPr>
                    <w:rFonts w:ascii="Cambria Math" w:hAnsi="Cambria Math"/>
                  </w:rPr>
                </m:ctrlPr>
              </m:fPr>
              <m:num>
                <m:r>
                  <m:rPr>
                    <m:sty m:val="bi"/>
                  </m:rPr>
                  <w:rPr>
                    <w:rFonts w:ascii="Cambria Math" w:hAnsi="Cambria Math"/>
                  </w:rPr>
                  <m:t>m-k+2</m:t>
                </m:r>
                <m:r>
                  <m:rPr>
                    <m:sty m:val="bi"/>
                  </m:rPr>
                  <w:rPr>
                    <w:rFonts w:ascii="Cambria Math" w:hAnsi="Cambria Math"/>
                  </w:rPr>
                  <m:t>p</m:t>
                </m:r>
                <m:ctrlPr>
                  <w:rPr>
                    <w:rFonts w:ascii="Cambria Math" w:hAnsi="Cambria Math"/>
                    <w:i/>
                  </w:rPr>
                </m:ctrlPr>
              </m:num>
              <m:den>
                <m:r>
                  <m:rPr>
                    <m:sty m:val="bi"/>
                  </m:rPr>
                  <w:rPr>
                    <w:rFonts w:ascii="Cambria Math" w:hAnsi="Cambria Math"/>
                  </w:rPr>
                  <m:t>s</m:t>
                </m:r>
                <m:ctrlPr>
                  <w:rPr>
                    <w:rFonts w:ascii="Cambria Math" w:hAnsi="Cambria Math"/>
                    <w:i/>
                  </w:rPr>
                </m:ctrlPr>
              </m:den>
            </m:f>
            <m:r>
              <m:rPr>
                <m:sty m:val="bi"/>
              </m:rPr>
              <w:rPr>
                <w:rFonts w:ascii="Cambria Math" w:hAnsi="Cambria Math"/>
              </w:rPr>
              <m:t>+1</m:t>
            </m:r>
            <m:ctrlPr>
              <w:rPr>
                <w:rFonts w:ascii="Cambria Math" w:hAnsi="Cambria Math"/>
                <w:i/>
              </w:rPr>
            </m:ctrlPr>
          </m:e>
        </m:d>
        <m:r>
          <m:rPr>
            <m:sty m:val="b"/>
          </m:rPr>
          <w:rPr>
            <w:rFonts w:ascii="Cambria Math" w:hAnsi="Cambria Math"/>
          </w:rPr>
          <m:t>×</m:t>
        </m:r>
        <m:d>
          <m:dPr>
            <m:ctrlPr>
              <w:rPr>
                <w:rFonts w:ascii="Cambria Math" w:hAnsi="Cambria Math"/>
              </w:rPr>
            </m:ctrlPr>
          </m:dPr>
          <m:e>
            <m:f>
              <m:fPr>
                <m:ctrlPr>
                  <w:rPr>
                    <w:rFonts w:ascii="Cambria Math" w:hAnsi="Cambria Math"/>
                  </w:rPr>
                </m:ctrlPr>
              </m:fPr>
              <m:num>
                <m:r>
                  <m:rPr>
                    <m:sty m:val="bi"/>
                  </m:rPr>
                  <w:rPr>
                    <w:rFonts w:ascii="Cambria Math" w:hAnsi="Cambria Math"/>
                  </w:rPr>
                  <m:t>n-k+2</m:t>
                </m:r>
                <m:r>
                  <m:rPr>
                    <m:sty m:val="bi"/>
                  </m:rPr>
                  <w:rPr>
                    <w:rFonts w:ascii="Cambria Math" w:hAnsi="Cambria Math"/>
                  </w:rPr>
                  <m:t>p</m:t>
                </m:r>
                <m:ctrlPr>
                  <w:rPr>
                    <w:rFonts w:ascii="Cambria Math" w:hAnsi="Cambria Math"/>
                    <w:i/>
                  </w:rPr>
                </m:ctrlPr>
              </m:num>
              <m:den>
                <m:r>
                  <m:rPr>
                    <m:sty m:val="bi"/>
                  </m:rPr>
                  <w:rPr>
                    <w:rFonts w:ascii="Cambria Math" w:hAnsi="Cambria Math"/>
                  </w:rPr>
                  <m:t>s</m:t>
                </m:r>
                <m:ctrlPr>
                  <w:rPr>
                    <w:rFonts w:ascii="Cambria Math" w:hAnsi="Cambria Math"/>
                    <w:i/>
                  </w:rPr>
                </m:ctrlPr>
              </m:den>
            </m:f>
            <m:r>
              <m:rPr>
                <m:sty m:val="bi"/>
              </m:rPr>
              <w:rPr>
                <w:rFonts w:ascii="Cambria Math" w:hAnsi="Cambria Math"/>
              </w:rPr>
              <m:t>+1</m:t>
            </m:r>
            <m:ctrlPr>
              <w:rPr>
                <w:rFonts w:ascii="Cambria Math" w:hAnsi="Cambria Math"/>
                <w:i/>
              </w:rPr>
            </m:ctrlPr>
          </m:e>
        </m:d>
      </m:oMath>
      <w:r w:rsidRPr="00A23CE2">
        <w:rPr>
          <w:rFonts w:eastAsiaTheme="minorEastAsia"/>
        </w:rPr>
        <w:t>.</w:t>
      </w:r>
    </w:p>
    <w:p w14:paraId="1992D674" w14:textId="77777777" w:rsidR="00460951" w:rsidRPr="00A23CE2" w:rsidRDefault="00460951" w:rsidP="00460951">
      <w:pPr>
        <w:pStyle w:val="0TEXTc1"/>
        <w:rPr>
          <w:rFonts w:eastAsiaTheme="minorEastAsia"/>
          <w:b/>
        </w:rPr>
      </w:pPr>
      <w:r w:rsidRPr="00A23CE2">
        <w:rPr>
          <w:rFonts w:eastAsiaTheme="minorEastAsia"/>
        </w:rPr>
        <w:t>Trong đó:</w:t>
      </w:r>
    </w:p>
    <w:p w14:paraId="3139D81D" w14:textId="77777777" w:rsidR="00460951" w:rsidRPr="00A23CE2" w:rsidRDefault="00460951" w:rsidP="00460951">
      <w:pPr>
        <w:pStyle w:val="0TEXTc1"/>
        <w:rPr>
          <w:b/>
        </w:rPr>
      </w:pPr>
      <w:r w:rsidRPr="00A23CE2">
        <w:t>m và n là kích thước của đầu vào.</w:t>
      </w:r>
    </w:p>
    <w:p w14:paraId="13249E50" w14:textId="77777777" w:rsidR="00460951" w:rsidRPr="00A23CE2" w:rsidRDefault="00460951" w:rsidP="00460951">
      <w:pPr>
        <w:pStyle w:val="0TEXTc1"/>
        <w:rPr>
          <w:b/>
        </w:rPr>
      </w:pPr>
      <w:r w:rsidRPr="00A23CE2">
        <w:t>k là kích thước của bộ lọc.</w:t>
      </w:r>
    </w:p>
    <w:p w14:paraId="7EDA2B5D" w14:textId="77777777" w:rsidR="00460951" w:rsidRPr="00A23CE2" w:rsidRDefault="00460951" w:rsidP="00460951">
      <w:pPr>
        <w:pStyle w:val="0TEXTc1"/>
        <w:rPr>
          <w:b/>
        </w:rPr>
      </w:pPr>
      <w:r w:rsidRPr="00A23CE2">
        <w:t>p là padding.</w:t>
      </w:r>
    </w:p>
    <w:p w14:paraId="12BE99DB" w14:textId="77777777" w:rsidR="00460951" w:rsidRPr="00A23CE2" w:rsidRDefault="00460951" w:rsidP="00460951">
      <w:pPr>
        <w:pStyle w:val="0TEXTc1"/>
        <w:rPr>
          <w:b/>
        </w:rPr>
      </w:pPr>
      <w:r w:rsidRPr="00A23CE2">
        <w:t>s là stride.</w:t>
      </w:r>
    </w:p>
    <w:p w14:paraId="35211ED5" w14:textId="07F059B3" w:rsidR="00460951" w:rsidRDefault="00460951" w:rsidP="00460951">
      <w:pPr>
        <w:pStyle w:val="0TEXTc1"/>
      </w:pPr>
      <w:r w:rsidRPr="00A23CE2">
        <w:t>Stride thường dùng để giảm kích thước của ma trận sau phép tính convolution.</w:t>
      </w:r>
    </w:p>
    <w:p w14:paraId="6D06BBCC" w14:textId="16198DB4" w:rsidR="00460951" w:rsidRDefault="00460951">
      <w:pPr>
        <w:pStyle w:val="0TEXTc1"/>
        <w:outlineLvl w:val="2"/>
        <w:rPr>
          <w:rFonts w:cs="Times New Roman"/>
          <w:b/>
          <w:bCs/>
          <w:lang w:val="vi-VN"/>
        </w:rPr>
        <w:pPrChange w:id="248" w:author="bui" w:date="2025-05-13T09:44:00Z">
          <w:pPr>
            <w:pStyle w:val="0TEXTc1"/>
          </w:pPr>
        </w:pPrChange>
      </w:pPr>
      <w:bookmarkStart w:id="249" w:name="_Toc198022272"/>
      <w:r w:rsidRPr="0094065A">
        <w:rPr>
          <w:rStyle w:val="Strong"/>
          <w:lang w:val="vi-VN"/>
        </w:rPr>
        <w:t>3.2.</w:t>
      </w:r>
      <w:ins w:id="250" w:author="bui" w:date="2025-05-13T09:44:00Z">
        <w:r w:rsidR="00321F23">
          <w:rPr>
            <w:rStyle w:val="Strong"/>
            <w:lang w:val="vi-VN"/>
          </w:rPr>
          <w:t>6</w:t>
        </w:r>
      </w:ins>
      <w:del w:id="251" w:author="bui" w:date="2025-05-13T09:44:00Z">
        <w:r w:rsidRPr="0094065A" w:rsidDel="00321F23">
          <w:rPr>
            <w:rStyle w:val="Strong"/>
            <w:lang w:val="vi-VN"/>
          </w:rPr>
          <w:delText>4</w:delText>
        </w:r>
      </w:del>
      <w:r w:rsidRPr="0094065A">
        <w:rPr>
          <w:rStyle w:val="Strong"/>
          <w:lang w:val="vi-VN"/>
        </w:rPr>
        <w:t xml:space="preserve">. </w:t>
      </w:r>
      <w:r w:rsidRPr="00460951">
        <w:rPr>
          <w:rFonts w:cs="Times New Roman"/>
          <w:b/>
          <w:bCs/>
          <w:lang w:val="vi-VN"/>
        </w:rPr>
        <w:t>Pooling layer</w:t>
      </w:r>
      <w:bookmarkEnd w:id="249"/>
    </w:p>
    <w:p w14:paraId="30366957" w14:textId="77777777" w:rsidR="00460951" w:rsidRPr="000157B8" w:rsidRDefault="00460951" w:rsidP="00460951">
      <w:pPr>
        <w:pStyle w:val="0TEXTc1"/>
        <w:rPr>
          <w:b/>
          <w:bCs/>
          <w:szCs w:val="26"/>
          <w:lang w:val="vi-VN"/>
        </w:rPr>
      </w:pPr>
      <w:r w:rsidRPr="000157B8">
        <w:rPr>
          <w:bCs/>
          <w:szCs w:val="26"/>
          <w:lang w:val="vi-VN"/>
        </w:rPr>
        <w:lastRenderedPageBreak/>
        <w:t>Pooling layer thường được dùng giữa các convolutional layer, để giảm kích thước dữ liệu nhưng vẫn giữ được các thuộc tính quan trọng. Việc giảm kích thước dữ liệu giúp giảm các phép tính toán trong model.</w:t>
      </w:r>
    </w:p>
    <w:p w14:paraId="327403F3" w14:textId="77777777" w:rsidR="00460951" w:rsidRPr="000157B8" w:rsidRDefault="00460951" w:rsidP="00460951">
      <w:pPr>
        <w:pStyle w:val="0TEXTc1"/>
        <w:rPr>
          <w:b/>
          <w:bCs/>
          <w:szCs w:val="26"/>
          <w:lang w:val="vi-VN"/>
        </w:rPr>
      </w:pPr>
      <w:r w:rsidRPr="000157B8">
        <w:rPr>
          <w:bCs/>
          <w:szCs w:val="26"/>
          <w:lang w:val="vi-VN"/>
        </w:rPr>
        <w:t>Bên cạnh đó, với phép pooling kích thước ảnh giảm, do đó lớp convolution học được các vùng có kích thước lớn hơn. Ví dụ như ảnh kích thước 224*224 qua pooling về 112*112 thì vùng 3*3 ở ảnh 112*112 tương ứng với vùng 6*6 ở ảnh ban đầu. Vì vậy qua các pooling thì kích thước ảnh nhỏ đi và convolutional layer sẽ học được các thuộc tính lớn hơn.</w:t>
      </w:r>
    </w:p>
    <w:p w14:paraId="27C856D9" w14:textId="77777777" w:rsidR="00460951" w:rsidRPr="000157B8" w:rsidRDefault="00460951" w:rsidP="00460951">
      <w:pPr>
        <w:pStyle w:val="0TEXTc1"/>
        <w:rPr>
          <w:b/>
          <w:bCs/>
          <w:szCs w:val="26"/>
          <w:lang w:val="vi-VN"/>
        </w:rPr>
      </w:pPr>
      <w:r w:rsidRPr="000157B8">
        <w:rPr>
          <w:bCs/>
          <w:szCs w:val="26"/>
          <w:lang w:val="vi-VN"/>
        </w:rPr>
        <w:t>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14:paraId="4BB886F1" w14:textId="77777777" w:rsidR="00460951" w:rsidRPr="00A23CE2" w:rsidRDefault="00460951" w:rsidP="00460951">
      <w:pPr>
        <w:pStyle w:val="0TEXTc1"/>
        <w:rPr>
          <w:b/>
          <w:bCs/>
          <w:szCs w:val="26"/>
        </w:rPr>
      </w:pPr>
      <w:r w:rsidRPr="00A23CE2">
        <w:rPr>
          <w:bCs/>
          <w:szCs w:val="26"/>
        </w:rPr>
        <w:t>Ví dụ: max pooling layer với size= (3x3), stride=1, padding=0.</w:t>
      </w:r>
    </w:p>
    <w:p w14:paraId="0E00250A" w14:textId="77777777" w:rsidR="00E84EEE" w:rsidRDefault="00460951" w:rsidP="00E84EEE">
      <w:pPr>
        <w:pStyle w:val="0TEXTc1"/>
        <w:keepNext/>
      </w:pPr>
      <w:r w:rsidRPr="00A23CE2">
        <w:rPr>
          <w:b/>
          <w:bCs/>
          <w:noProof/>
          <w:szCs w:val="26"/>
          <w:lang w:val="en-GB" w:eastAsia="ja-JP"/>
        </w:rPr>
        <w:drawing>
          <wp:inline distT="0" distB="0" distL="0" distR="0" wp14:anchorId="4F59E3DB" wp14:editId="46873308">
            <wp:extent cx="4546600" cy="2660156"/>
            <wp:effectExtent l="0" t="0" r="6350" b="6985"/>
            <wp:docPr id="2144558785"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8785" name="Picture 1" descr="A close-up of a grid&#10;&#10;Description automatically generated"/>
                    <pic:cNvPicPr/>
                  </pic:nvPicPr>
                  <pic:blipFill>
                    <a:blip r:embed="rId19"/>
                    <a:stretch>
                      <a:fillRect/>
                    </a:stretch>
                  </pic:blipFill>
                  <pic:spPr>
                    <a:xfrm>
                      <a:off x="0" y="0"/>
                      <a:ext cx="4562947" cy="2669721"/>
                    </a:xfrm>
                    <a:prstGeom prst="rect">
                      <a:avLst/>
                    </a:prstGeom>
                  </pic:spPr>
                </pic:pic>
              </a:graphicData>
            </a:graphic>
          </wp:inline>
        </w:drawing>
      </w:r>
    </w:p>
    <w:p w14:paraId="011DA9AA" w14:textId="323D675B" w:rsidR="00460951" w:rsidRPr="00E84EEE" w:rsidRDefault="00E84EEE" w:rsidP="00E84EEE">
      <w:pPr>
        <w:pStyle w:val="Caption"/>
        <w:jc w:val="center"/>
        <w:rPr>
          <w:b/>
          <w:bCs/>
          <w:sz w:val="24"/>
          <w:szCs w:val="40"/>
          <w:lang w:val="vi-VN"/>
        </w:rPr>
      </w:pPr>
      <w:bookmarkStart w:id="252" w:name="_Toc198021437"/>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6</w:t>
      </w:r>
      <w:r w:rsidRPr="00E84EEE">
        <w:rPr>
          <w:sz w:val="24"/>
          <w:szCs w:val="24"/>
        </w:rPr>
        <w:fldChar w:fldCharType="end"/>
      </w:r>
      <w:r w:rsidRPr="00E84EEE">
        <w:rPr>
          <w:sz w:val="24"/>
          <w:szCs w:val="24"/>
          <w:lang w:val="vi-VN"/>
        </w:rPr>
        <w:t xml:space="preserve"> : Max Pooling</w:t>
      </w:r>
      <w:bookmarkEnd w:id="252"/>
    </w:p>
    <w:p w14:paraId="007FD02A" w14:textId="77777777" w:rsidR="00460951" w:rsidRPr="00A23CE2" w:rsidRDefault="00460951" w:rsidP="00460951">
      <w:pPr>
        <w:pStyle w:val="0TEXTc1"/>
        <w:rPr>
          <w:b/>
          <w:bCs/>
          <w:szCs w:val="26"/>
        </w:rPr>
      </w:pPr>
    </w:p>
    <w:p w14:paraId="42617D93" w14:textId="77777777" w:rsidR="00460951" w:rsidRPr="00A23CE2" w:rsidRDefault="00460951" w:rsidP="00460951">
      <w:pPr>
        <w:pStyle w:val="0TEXTc1"/>
        <w:rPr>
          <w:b/>
          <w:bCs/>
          <w:szCs w:val="26"/>
        </w:rPr>
      </w:pPr>
      <w:r w:rsidRPr="00A23CE2">
        <w:rPr>
          <w:bCs/>
          <w:szCs w:val="26"/>
        </w:rPr>
        <w:lastRenderedPageBreak/>
        <w:t>Nhưng hầu hết khi dùng pooling layer thì sẽ dùng size=(2,2), stride=2, padding=0. Khi đó output width và height của dữ liệu giảm đi một nửa, depth thì được giữ nguyên.</w:t>
      </w:r>
    </w:p>
    <w:p w14:paraId="594EA9E2" w14:textId="77777777" w:rsidR="00E84EEE" w:rsidRDefault="00460951" w:rsidP="00E84EEE">
      <w:pPr>
        <w:pStyle w:val="0TEXTc1"/>
        <w:keepNext/>
      </w:pPr>
      <w:r w:rsidRPr="00A23CE2">
        <w:rPr>
          <w:b/>
          <w:bCs/>
          <w:noProof/>
          <w:szCs w:val="26"/>
          <w:lang w:val="en-GB" w:eastAsia="ja-JP"/>
        </w:rPr>
        <w:drawing>
          <wp:inline distT="0" distB="0" distL="0" distR="0" wp14:anchorId="4BBD9804" wp14:editId="437DB0B0">
            <wp:extent cx="4597400" cy="3291606"/>
            <wp:effectExtent l="0" t="0" r="0" b="4445"/>
            <wp:docPr id="556802211" name="Picture 1" descr="A diagram of a pool and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2211" name="Picture 1" descr="A diagram of a pool and pool&#10;&#10;Description automatically generated"/>
                    <pic:cNvPicPr/>
                  </pic:nvPicPr>
                  <pic:blipFill>
                    <a:blip r:embed="rId20"/>
                    <a:stretch>
                      <a:fillRect/>
                    </a:stretch>
                  </pic:blipFill>
                  <pic:spPr>
                    <a:xfrm>
                      <a:off x="0" y="0"/>
                      <a:ext cx="4608009" cy="3299202"/>
                    </a:xfrm>
                    <a:prstGeom prst="rect">
                      <a:avLst/>
                    </a:prstGeom>
                  </pic:spPr>
                </pic:pic>
              </a:graphicData>
            </a:graphic>
          </wp:inline>
        </w:drawing>
      </w:r>
    </w:p>
    <w:p w14:paraId="311B5196" w14:textId="3823218C" w:rsidR="00460951" w:rsidRPr="00E84EEE" w:rsidRDefault="00E84EEE" w:rsidP="00E84EEE">
      <w:pPr>
        <w:pStyle w:val="Caption"/>
        <w:jc w:val="center"/>
        <w:rPr>
          <w:b/>
          <w:bCs/>
          <w:sz w:val="24"/>
          <w:szCs w:val="40"/>
          <w:lang w:val="vi-VN"/>
        </w:rPr>
      </w:pPr>
      <w:bookmarkStart w:id="253" w:name="_Toc198021438"/>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7</w:t>
      </w:r>
      <w:r w:rsidRPr="00E84EEE">
        <w:rPr>
          <w:sz w:val="24"/>
          <w:szCs w:val="24"/>
        </w:rPr>
        <w:fldChar w:fldCharType="end"/>
      </w:r>
      <w:r w:rsidRPr="00E84EEE">
        <w:rPr>
          <w:sz w:val="24"/>
          <w:szCs w:val="24"/>
          <w:lang w:val="vi-VN"/>
        </w:rPr>
        <w:t xml:space="preserve"> : Giảm kích thước ảnh khi dùng pooling layer</w:t>
      </w:r>
      <w:bookmarkEnd w:id="253"/>
    </w:p>
    <w:p w14:paraId="5CFFF30D" w14:textId="77777777" w:rsidR="00460951" w:rsidRPr="00A23CE2" w:rsidRDefault="00460951" w:rsidP="00460951">
      <w:pPr>
        <w:pStyle w:val="0TEXTc1"/>
        <w:rPr>
          <w:b/>
          <w:bCs/>
          <w:szCs w:val="26"/>
        </w:rPr>
      </w:pPr>
    </w:p>
    <w:p w14:paraId="621C1BF4" w14:textId="77777777" w:rsidR="00460951" w:rsidRPr="00A23CE2" w:rsidRDefault="00460951" w:rsidP="00460951">
      <w:pPr>
        <w:pStyle w:val="0TEXTc1"/>
        <w:rPr>
          <w:b/>
          <w:bCs/>
          <w:szCs w:val="26"/>
        </w:rPr>
      </w:pPr>
      <w:r w:rsidRPr="00A23CE2">
        <w:rPr>
          <w:bCs/>
          <w:szCs w:val="26"/>
        </w:rPr>
        <w:tab/>
        <w:t>Có 2 loại pooling layer phổ biến là:</w:t>
      </w:r>
    </w:p>
    <w:p w14:paraId="6B694C22" w14:textId="77777777" w:rsidR="00460951" w:rsidRPr="00A23CE2" w:rsidRDefault="00460951" w:rsidP="00460951">
      <w:pPr>
        <w:pStyle w:val="0TEXTc1"/>
        <w:rPr>
          <w:b/>
          <w:bCs/>
          <w:szCs w:val="26"/>
        </w:rPr>
      </w:pPr>
      <w:r w:rsidRPr="00A23CE2">
        <w:rPr>
          <w:bCs/>
          <w:szCs w:val="26"/>
        </w:rPr>
        <w:t>Max pooling</w:t>
      </w:r>
    </w:p>
    <w:p w14:paraId="419AB527" w14:textId="77777777" w:rsidR="00460951" w:rsidRPr="00A23CE2" w:rsidRDefault="00460951" w:rsidP="00460951">
      <w:pPr>
        <w:pStyle w:val="0TEXTc1"/>
        <w:rPr>
          <w:b/>
          <w:bCs/>
          <w:szCs w:val="26"/>
        </w:rPr>
      </w:pPr>
      <w:r w:rsidRPr="00A23CE2">
        <w:rPr>
          <w:bCs/>
          <w:szCs w:val="26"/>
        </w:rPr>
        <w:t>Average pooling</w:t>
      </w:r>
    </w:p>
    <w:p w14:paraId="67247C4C" w14:textId="77777777" w:rsidR="00460951" w:rsidRDefault="00460951" w:rsidP="00460951">
      <w:pPr>
        <w:pStyle w:val="0TEXTc1"/>
        <w:rPr>
          <w:b/>
          <w:bCs/>
          <w:noProof/>
          <w:szCs w:val="26"/>
        </w:rPr>
      </w:pPr>
    </w:p>
    <w:p w14:paraId="7585D32B" w14:textId="77777777" w:rsidR="00E84EEE" w:rsidRDefault="00460951" w:rsidP="00E84EEE">
      <w:pPr>
        <w:pStyle w:val="0TEXTc1"/>
        <w:keepNext/>
        <w:jc w:val="center"/>
      </w:pPr>
      <w:r w:rsidRPr="00A23CE2">
        <w:rPr>
          <w:b/>
          <w:bCs/>
          <w:noProof/>
          <w:szCs w:val="26"/>
          <w:lang w:val="en-GB" w:eastAsia="ja-JP"/>
        </w:rPr>
        <w:lastRenderedPageBreak/>
        <w:drawing>
          <wp:inline distT="0" distB="0" distL="0" distR="0" wp14:anchorId="47F0249B" wp14:editId="62B931E3">
            <wp:extent cx="4216400" cy="3055137"/>
            <wp:effectExtent l="0" t="0" r="0" b="0"/>
            <wp:docPr id="165775022"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5022" name="Picture 1" descr="A diagram of a pool&#10;&#10;Description automatically generated"/>
                    <pic:cNvPicPr/>
                  </pic:nvPicPr>
                  <pic:blipFill>
                    <a:blip r:embed="rId21"/>
                    <a:stretch>
                      <a:fillRect/>
                    </a:stretch>
                  </pic:blipFill>
                  <pic:spPr>
                    <a:xfrm>
                      <a:off x="0" y="0"/>
                      <a:ext cx="4220841" cy="3058355"/>
                    </a:xfrm>
                    <a:prstGeom prst="rect">
                      <a:avLst/>
                    </a:prstGeom>
                  </pic:spPr>
                </pic:pic>
              </a:graphicData>
            </a:graphic>
          </wp:inline>
        </w:drawing>
      </w:r>
    </w:p>
    <w:p w14:paraId="7DC1555C" w14:textId="596D1963" w:rsidR="00460951" w:rsidRPr="00E84EEE" w:rsidRDefault="00E84EEE" w:rsidP="00E84EEE">
      <w:pPr>
        <w:pStyle w:val="Caption"/>
        <w:jc w:val="center"/>
        <w:rPr>
          <w:sz w:val="24"/>
          <w:szCs w:val="40"/>
          <w:lang w:val="vi-VN"/>
        </w:rPr>
      </w:pPr>
      <w:bookmarkStart w:id="254" w:name="_Toc198021439"/>
      <w:r w:rsidRPr="00E84EEE">
        <w:rPr>
          <w:sz w:val="24"/>
          <w:szCs w:val="24"/>
        </w:rPr>
        <w:t xml:space="preserve">Hình </w:t>
      </w:r>
      <w:r w:rsidRPr="00E84EEE">
        <w:rPr>
          <w:sz w:val="24"/>
          <w:szCs w:val="24"/>
        </w:rPr>
        <w:fldChar w:fldCharType="begin"/>
      </w:r>
      <w:r w:rsidRPr="00E84EEE">
        <w:rPr>
          <w:sz w:val="24"/>
          <w:szCs w:val="24"/>
        </w:rPr>
        <w:instrText xml:space="preserve"> SEQ Hình \* ARABIC </w:instrText>
      </w:r>
      <w:r w:rsidRPr="00E84EEE">
        <w:rPr>
          <w:sz w:val="24"/>
          <w:szCs w:val="24"/>
        </w:rPr>
        <w:fldChar w:fldCharType="separate"/>
      </w:r>
      <w:r w:rsidR="009129CE">
        <w:rPr>
          <w:noProof/>
          <w:sz w:val="24"/>
          <w:szCs w:val="24"/>
        </w:rPr>
        <w:t>8</w:t>
      </w:r>
      <w:r w:rsidRPr="00E84EEE">
        <w:rPr>
          <w:sz w:val="24"/>
          <w:szCs w:val="24"/>
        </w:rPr>
        <w:fldChar w:fldCharType="end"/>
      </w:r>
      <w:r w:rsidRPr="00E84EEE">
        <w:rPr>
          <w:sz w:val="24"/>
          <w:szCs w:val="24"/>
          <w:lang w:val="vi-VN"/>
        </w:rPr>
        <w:t xml:space="preserve"> : Max Pooling và Average Pooling</w:t>
      </w:r>
      <w:bookmarkEnd w:id="254"/>
    </w:p>
    <w:p w14:paraId="2AADEA6A" w14:textId="77777777" w:rsidR="00460951" w:rsidRPr="00A23CE2" w:rsidRDefault="00460951" w:rsidP="00460951">
      <w:pPr>
        <w:pStyle w:val="0TEXTc1"/>
        <w:rPr>
          <w:b/>
        </w:rPr>
      </w:pPr>
    </w:p>
    <w:p w14:paraId="79CC7052" w14:textId="77777777" w:rsidR="00460951" w:rsidRPr="00460951" w:rsidRDefault="00460951" w:rsidP="00460951">
      <w:pPr>
        <w:pStyle w:val="0TEXTc1"/>
        <w:ind w:firstLine="0"/>
      </w:pPr>
    </w:p>
    <w:p w14:paraId="2833C886" w14:textId="77777777" w:rsidR="00460951" w:rsidRPr="00A23CE2" w:rsidRDefault="00460951" w:rsidP="00460951">
      <w:pPr>
        <w:pStyle w:val="1Chapterc5"/>
        <w:spacing w:after="120" w:line="276" w:lineRule="auto"/>
        <w:jc w:val="left"/>
        <w:rPr>
          <w:rFonts w:cs="Times New Roman"/>
          <w:b w:val="0"/>
          <w:bCs/>
          <w:sz w:val="26"/>
          <w:szCs w:val="26"/>
        </w:rPr>
      </w:pPr>
    </w:p>
    <w:p w14:paraId="62677404" w14:textId="07C2C61F" w:rsidR="009D2787" w:rsidRDefault="009D2787">
      <w:pPr>
        <w:pStyle w:val="21Level2c2"/>
        <w:outlineLvl w:val="1"/>
        <w:rPr>
          <w:rFonts w:cs="Times New Roman"/>
          <w:color w:val="000000" w:themeColor="text1"/>
          <w:lang w:val="vi-VN"/>
        </w:rPr>
        <w:pPrChange w:id="255" w:author="bui" w:date="2025-05-13T09:45:00Z">
          <w:pPr>
            <w:pStyle w:val="21Level2c2"/>
          </w:pPr>
        </w:pPrChange>
      </w:pPr>
      <w:bookmarkStart w:id="256" w:name="_Toc198022273"/>
      <w:r w:rsidRPr="008A532B">
        <w:rPr>
          <w:rFonts w:cs="Times New Roman"/>
          <w:color w:val="000000" w:themeColor="text1"/>
          <w:lang w:val="vi-VN"/>
        </w:rPr>
        <w:t>3.</w:t>
      </w:r>
      <w:r>
        <w:rPr>
          <w:rFonts w:cs="Times New Roman"/>
          <w:color w:val="000000" w:themeColor="text1"/>
          <w:lang w:val="vi-VN"/>
        </w:rPr>
        <w:t>3</w:t>
      </w:r>
      <w:r w:rsidRPr="008A532B">
        <w:rPr>
          <w:rFonts w:cs="Times New Roman"/>
          <w:color w:val="000000" w:themeColor="text1"/>
          <w:lang w:val="vi-VN"/>
        </w:rPr>
        <w:t xml:space="preserve">. </w:t>
      </w:r>
      <w:r>
        <w:rPr>
          <w:rFonts w:cs="Times New Roman"/>
          <w:color w:val="000000" w:themeColor="text1"/>
          <w:lang w:val="vi-VN"/>
        </w:rPr>
        <w:t>Mô hình VGG16</w:t>
      </w:r>
      <w:bookmarkEnd w:id="256"/>
    </w:p>
    <w:p w14:paraId="25DB0E76" w14:textId="525BD602" w:rsidR="009D2787" w:rsidRPr="00321F23" w:rsidRDefault="009D2787">
      <w:pPr>
        <w:pStyle w:val="0TEXTc1"/>
        <w:outlineLvl w:val="2"/>
        <w:rPr>
          <w:b/>
          <w:bCs/>
          <w:lang w:val="vi-VN"/>
          <w:rPrChange w:id="257" w:author="bui" w:date="2025-05-13T09:45:00Z">
            <w:rPr>
              <w:lang w:val="vi-VN"/>
            </w:rPr>
          </w:rPrChange>
        </w:rPr>
        <w:pPrChange w:id="258" w:author="bui" w:date="2025-05-13T09:45:00Z">
          <w:pPr>
            <w:pStyle w:val="0TEXTc1"/>
          </w:pPr>
        </w:pPrChange>
      </w:pPr>
      <w:bookmarkStart w:id="259" w:name="_Toc198022274"/>
      <w:r w:rsidRPr="00321F23">
        <w:rPr>
          <w:rStyle w:val="Strong"/>
          <w:lang w:val="vi-VN"/>
          <w:rPrChange w:id="260" w:author="bui" w:date="2025-05-13T09:45:00Z">
            <w:rPr>
              <w:rStyle w:val="Strong"/>
              <w:b w:val="0"/>
              <w:bCs w:val="0"/>
              <w:lang w:val="vi-VN"/>
            </w:rPr>
          </w:rPrChange>
        </w:rPr>
        <w:t xml:space="preserve">3.3.1. </w:t>
      </w:r>
      <w:r w:rsidR="00460951" w:rsidRPr="00321F23">
        <w:rPr>
          <w:rStyle w:val="Strong"/>
          <w:lang w:val="vi-VN"/>
          <w:rPrChange w:id="261" w:author="bui" w:date="2025-05-13T09:45:00Z">
            <w:rPr>
              <w:rStyle w:val="Strong"/>
              <w:b w:val="0"/>
              <w:bCs w:val="0"/>
              <w:lang w:val="vi-VN"/>
            </w:rPr>
          </w:rPrChange>
        </w:rPr>
        <w:t>Mô hình VGG16 là gì</w:t>
      </w:r>
      <w:bookmarkEnd w:id="259"/>
    </w:p>
    <w:p w14:paraId="352F2411" w14:textId="77777777" w:rsidR="00460951" w:rsidRPr="00460951" w:rsidRDefault="00460951" w:rsidP="00460951">
      <w:pPr>
        <w:pStyle w:val="0TEXTc1"/>
        <w:rPr>
          <w:lang w:val="vi-VN"/>
        </w:rPr>
      </w:pPr>
      <w:r w:rsidRPr="00460951">
        <w:rPr>
          <w:sz w:val="24"/>
          <w:lang w:val="vi-VN"/>
        </w:rPr>
        <w:t>VGG16 là một biến thể của mô hình VGG với tổng cộng 16 lớp có trọng số, bao gồm 13 lớp tích chập và 3 lớp kết nối đầy đủ.</w:t>
      </w:r>
    </w:p>
    <w:p w14:paraId="6C876DE0" w14:textId="77777777" w:rsidR="00460951" w:rsidRPr="00460951" w:rsidRDefault="00460951" w:rsidP="00460951">
      <w:pPr>
        <w:pStyle w:val="0TEXTc1"/>
        <w:rPr>
          <w:lang w:val="vi-VN"/>
        </w:rPr>
      </w:pPr>
      <w:r w:rsidRPr="00460951">
        <w:rPr>
          <w:sz w:val="24"/>
          <w:lang w:val="vi-VN"/>
        </w:rPr>
        <w:t>Mô hình được đề xuất bởi Simonyan và Zisserman trong bài báo công bố năm 2014. VGG16 đạt độ chính xác top-5 lên đến 92.7% trên bộ dữ liệu ImageNet gồm hơn 14 triệu ảnh thuộc 1000 lớp khác nhau.</w:t>
      </w:r>
    </w:p>
    <w:p w14:paraId="228F1214" w14:textId="77777777" w:rsidR="00460951" w:rsidRPr="00460951" w:rsidRDefault="00460951" w:rsidP="00460951">
      <w:pPr>
        <w:pStyle w:val="0TEXTc1"/>
        <w:rPr>
          <w:lang w:val="vi-VN"/>
        </w:rPr>
      </w:pPr>
      <w:r w:rsidRPr="00460951">
        <w:rPr>
          <w:sz w:val="24"/>
          <w:lang w:val="vi-VN"/>
        </w:rPr>
        <w:t>Khác với các mô hình trước như AlexNet, VGG16 sử dụng bộ lọc 3x3 nhỏ với bước trượt 1 pixel để xây dựng các tầng trích xuất đặc trưng sâu và chính xác hơn. Cách tiếp cận này giúp mô hình học được các đặc trưng không gian phức tạp với độ sâu lớn hơn mà không tăng quá nhiều tham số.</w:t>
      </w:r>
    </w:p>
    <w:p w14:paraId="42C3EED4" w14:textId="26DF0A6B" w:rsidR="008F4B40" w:rsidRDefault="009D2787">
      <w:pPr>
        <w:pStyle w:val="0TEXTc1"/>
        <w:outlineLvl w:val="2"/>
        <w:rPr>
          <w:lang w:val="vi-VN"/>
        </w:rPr>
        <w:pPrChange w:id="262" w:author="bui" w:date="2025-05-13T09:45:00Z">
          <w:pPr>
            <w:pStyle w:val="0TEXTc1"/>
          </w:pPr>
        </w:pPrChange>
      </w:pPr>
      <w:bookmarkStart w:id="263" w:name="_Toc198022275"/>
      <w:r w:rsidRPr="008F4B40">
        <w:rPr>
          <w:rStyle w:val="Strong"/>
          <w:lang w:val="vi-VN"/>
        </w:rPr>
        <w:t xml:space="preserve">3.3.2. </w:t>
      </w:r>
      <w:r w:rsidR="00460951" w:rsidRPr="00AF485B">
        <w:rPr>
          <w:b/>
          <w:bCs/>
          <w:lang w:val="vi-VN"/>
        </w:rPr>
        <w:t>Kiến trúc VGG16</w:t>
      </w:r>
      <w:bookmarkEnd w:id="263"/>
    </w:p>
    <w:p w14:paraId="5EADFEA9" w14:textId="77777777" w:rsidR="00460951" w:rsidRPr="00460951" w:rsidRDefault="00460951" w:rsidP="00460951">
      <w:pPr>
        <w:pStyle w:val="0TEXTc1"/>
        <w:rPr>
          <w:lang w:val="vi-VN" w:eastAsia="ja-JP"/>
        </w:rPr>
      </w:pPr>
      <w:r w:rsidRPr="00460951">
        <w:rPr>
          <w:bdr w:val="none" w:sz="0" w:space="0" w:color="auto" w:frame="1"/>
          <w:lang w:val="vi-VN" w:eastAsia="ja-JP"/>
        </w:rPr>
        <w:lastRenderedPageBreak/>
        <w:t>Kiến trúc VGG-16 là một mạng nơ-ron tích chập sâu (CNN) được thiết kế cho các tác vụ phân loại hình ảnh. Nó được giới thiệu bởi Visual Geometry Group tại Đại học Oxford. VGG-16 được đặc trưng bởi tính đơn giản và kiến ​​trúc đồng nhất, giúp dễ hiểu và triển khai.</w:t>
      </w:r>
    </w:p>
    <w:p w14:paraId="540F82D1" w14:textId="77777777" w:rsidR="00460951" w:rsidRPr="00460951" w:rsidRDefault="00460951" w:rsidP="00460951">
      <w:pPr>
        <w:pStyle w:val="0TEXTc1"/>
        <w:rPr>
          <w:lang w:val="vi-VN" w:eastAsia="ja-JP"/>
        </w:rPr>
      </w:pPr>
      <w:r w:rsidRPr="00460951">
        <w:rPr>
          <w:bdr w:val="none" w:sz="0" w:space="0" w:color="auto" w:frame="1"/>
          <w:lang w:val="vi-VN" w:eastAsia="ja-JP"/>
        </w:rPr>
        <w:t>Cấu hình VGG-16 thường bao gồm 16 lớp, bao gồm 13 lớp tích chập và 3 lớp được kết nối đầy đủ. Các lớp này được tổ chức thành các khối, với mỗi khối chứa nhiều lớp tích chập theo sau là một lớp max-pooling để hạ mẫu.</w:t>
      </w:r>
    </w:p>
    <w:p w14:paraId="304272EE" w14:textId="77777777" w:rsidR="00626227" w:rsidRDefault="00460951" w:rsidP="00626227">
      <w:pPr>
        <w:pStyle w:val="0TEXTc1"/>
        <w:keepNext/>
        <w:ind w:firstLine="0"/>
      </w:pPr>
      <w:r>
        <w:rPr>
          <w:noProof/>
          <w:lang w:val="en-GB" w:eastAsia="ja-JP"/>
        </w:rPr>
        <w:drawing>
          <wp:inline distT="0" distB="0" distL="0" distR="0" wp14:anchorId="04F68607" wp14:editId="00806362">
            <wp:extent cx="5580380" cy="2452315"/>
            <wp:effectExtent l="0" t="0" r="1270" b="5715"/>
            <wp:docPr id="3" name="Picture 3" descr="Hộp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ộp đè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452315"/>
                    </a:xfrm>
                    <a:prstGeom prst="rect">
                      <a:avLst/>
                    </a:prstGeom>
                    <a:noFill/>
                    <a:ln>
                      <a:noFill/>
                    </a:ln>
                  </pic:spPr>
                </pic:pic>
              </a:graphicData>
            </a:graphic>
          </wp:inline>
        </w:drawing>
      </w:r>
    </w:p>
    <w:p w14:paraId="721A7B91" w14:textId="7CA46263" w:rsidR="00460951" w:rsidRPr="00626227" w:rsidRDefault="00626227" w:rsidP="00626227">
      <w:pPr>
        <w:pStyle w:val="Caption"/>
        <w:jc w:val="center"/>
        <w:rPr>
          <w:sz w:val="24"/>
          <w:szCs w:val="24"/>
          <w:lang w:val="vi-VN" w:eastAsia="ja-JP"/>
        </w:rPr>
      </w:pPr>
      <w:bookmarkStart w:id="264" w:name="_Toc198021440"/>
      <w:r w:rsidRPr="00626227">
        <w:rPr>
          <w:sz w:val="24"/>
          <w:szCs w:val="24"/>
        </w:rPr>
        <w:t xml:space="preserve">Hình </w:t>
      </w:r>
      <w:r w:rsidRPr="00626227">
        <w:rPr>
          <w:sz w:val="24"/>
          <w:szCs w:val="24"/>
        </w:rPr>
        <w:fldChar w:fldCharType="begin"/>
      </w:r>
      <w:r w:rsidRPr="00626227">
        <w:rPr>
          <w:sz w:val="24"/>
          <w:szCs w:val="24"/>
        </w:rPr>
        <w:instrText xml:space="preserve"> SEQ Hình \* ARABIC </w:instrText>
      </w:r>
      <w:r w:rsidRPr="00626227">
        <w:rPr>
          <w:sz w:val="24"/>
          <w:szCs w:val="24"/>
        </w:rPr>
        <w:fldChar w:fldCharType="separate"/>
      </w:r>
      <w:r w:rsidR="009129CE">
        <w:rPr>
          <w:noProof/>
          <w:sz w:val="24"/>
          <w:szCs w:val="24"/>
        </w:rPr>
        <w:t>9</w:t>
      </w:r>
      <w:r w:rsidRPr="00626227">
        <w:rPr>
          <w:sz w:val="24"/>
          <w:szCs w:val="24"/>
        </w:rPr>
        <w:fldChar w:fldCharType="end"/>
      </w:r>
      <w:r w:rsidRPr="00626227">
        <w:rPr>
          <w:sz w:val="24"/>
          <w:szCs w:val="24"/>
          <w:lang w:val="vi-VN"/>
        </w:rPr>
        <w:t xml:space="preserve"> : Bản đồ kiến trúc mô hình VGG16</w:t>
      </w:r>
      <w:bookmarkEnd w:id="264"/>
    </w:p>
    <w:p w14:paraId="559F726D" w14:textId="77777777" w:rsidR="00460951" w:rsidRPr="00460951" w:rsidRDefault="00460951" w:rsidP="00460951">
      <w:pPr>
        <w:pStyle w:val="0TEXTc1"/>
        <w:rPr>
          <w:lang w:val="vi-VN"/>
        </w:rPr>
      </w:pPr>
    </w:p>
    <w:p w14:paraId="7113C769" w14:textId="70CFA830" w:rsidR="009D2787" w:rsidRPr="00460951" w:rsidRDefault="009D2787">
      <w:pPr>
        <w:pStyle w:val="0TEXTc1"/>
        <w:outlineLvl w:val="2"/>
        <w:rPr>
          <w:lang w:val="vi-VN"/>
        </w:rPr>
        <w:pPrChange w:id="265" w:author="bui" w:date="2025-05-13T09:45:00Z">
          <w:pPr>
            <w:pStyle w:val="0TEXTc1"/>
          </w:pPr>
        </w:pPrChange>
      </w:pPr>
      <w:bookmarkStart w:id="266" w:name="_Toc198022276"/>
      <w:r w:rsidRPr="00460951">
        <w:rPr>
          <w:rStyle w:val="Strong"/>
          <w:lang w:val="vi-VN"/>
        </w:rPr>
        <w:t xml:space="preserve">3.3.3. </w:t>
      </w:r>
      <w:r w:rsidR="00460951">
        <w:rPr>
          <w:b/>
          <w:bCs/>
          <w:lang w:val="vi-VN"/>
        </w:rPr>
        <w:t>Cấu hình VGG16</w:t>
      </w:r>
      <w:bookmarkEnd w:id="266"/>
    </w:p>
    <w:p w14:paraId="3046C677" w14:textId="77777777" w:rsidR="00460951" w:rsidRPr="005E3847" w:rsidRDefault="00460951" w:rsidP="00460951">
      <w:pPr>
        <w:pStyle w:val="0TEXTc1"/>
        <w:rPr>
          <w:lang w:val="vi-VN"/>
        </w:rPr>
      </w:pPr>
      <w:r w:rsidRPr="005E3847">
        <w:rPr>
          <w:bdr w:val="none" w:sz="0" w:space="0" w:color="auto" w:frame="1"/>
          <w:lang w:val="vi-VN"/>
        </w:rPr>
        <w:t>Sự khác biệt chính giữa cấu hình VGG-16 C và D nằm ở việc sử dụng kích thước bộ lọc trong một số lớp tích chập. Trong khi cả hai phiên bản chủ yếu sử dụng bộ lọc 3×3, thì ở phiên bản D, có những trường hợp bộ lọc 1×1 được sử dụng thay thế. Sự thay đổi nhỏ này dẫn đến sự khác biệt về số lượng tham số, với phiên bản D có số lượng tham số cao hơn một chút so với phiên bản C. Tuy nhiên, cả hai phiên bản đều duy trì kiến ​​trúc và nguyên tắc chung của mô hình VGG-16.</w:t>
      </w:r>
    </w:p>
    <w:p w14:paraId="06B19017" w14:textId="77777777" w:rsidR="00626227" w:rsidRDefault="00460951" w:rsidP="00626227">
      <w:pPr>
        <w:pStyle w:val="0TEXTc1"/>
        <w:keepNext/>
      </w:pPr>
      <w:r w:rsidRPr="005E3847">
        <w:rPr>
          <w:noProof/>
          <w:bdr w:val="none" w:sz="0" w:space="0" w:color="auto" w:frame="1"/>
          <w:lang w:val="en-GB" w:eastAsia="ja-JP"/>
        </w:rPr>
        <w:lastRenderedPageBreak/>
        <w:drawing>
          <wp:inline distT="0" distB="0" distL="0" distR="0" wp14:anchorId="24CFEB8F" wp14:editId="578C806D">
            <wp:extent cx="4676775" cy="4057650"/>
            <wp:effectExtent l="0" t="0" r="9525" b="0"/>
            <wp:docPr id="19" name="Picture 19" descr="https://media.geeksforgeeks.org/wp-content/uploads/20200217112031/VGG16conf.PN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edia.geeksforgeeks.org/wp-content/uploads/20200217112031/VGG16conf.PN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775" cy="4057650"/>
                    </a:xfrm>
                    <a:prstGeom prst="rect">
                      <a:avLst/>
                    </a:prstGeom>
                    <a:noFill/>
                    <a:ln>
                      <a:noFill/>
                    </a:ln>
                  </pic:spPr>
                </pic:pic>
              </a:graphicData>
            </a:graphic>
          </wp:inline>
        </w:drawing>
      </w:r>
    </w:p>
    <w:p w14:paraId="26388219" w14:textId="6F834D9F" w:rsidR="00460951" w:rsidRPr="00626227" w:rsidRDefault="00626227">
      <w:pPr>
        <w:pStyle w:val="Caption"/>
        <w:jc w:val="center"/>
        <w:rPr>
          <w:sz w:val="24"/>
          <w:szCs w:val="24"/>
          <w:lang w:val="vi-VN"/>
          <w:rPrChange w:id="267" w:author="bui" w:date="2025-05-13T09:11:00Z">
            <w:rPr>
              <w:sz w:val="22"/>
              <w:szCs w:val="22"/>
              <w:lang w:val="vi-VN"/>
            </w:rPr>
          </w:rPrChange>
        </w:rPr>
        <w:pPrChange w:id="268" w:author="bui" w:date="2025-05-13T09:11:00Z">
          <w:pPr>
            <w:pStyle w:val="Caption"/>
            <w:jc w:val="both"/>
          </w:pPr>
        </w:pPrChange>
      </w:pPr>
      <w:bookmarkStart w:id="269" w:name="_Toc198021441"/>
      <w:r w:rsidRPr="00626227">
        <w:rPr>
          <w:sz w:val="24"/>
          <w:szCs w:val="24"/>
          <w:rPrChange w:id="270" w:author="bui" w:date="2025-05-13T09:11:00Z">
            <w:rPr>
              <w:sz w:val="22"/>
              <w:szCs w:val="22"/>
            </w:rPr>
          </w:rPrChange>
        </w:rPr>
        <w:t xml:space="preserve">Hình </w:t>
      </w:r>
      <w:r w:rsidRPr="00626227">
        <w:rPr>
          <w:sz w:val="24"/>
          <w:szCs w:val="24"/>
          <w:rPrChange w:id="271" w:author="bui" w:date="2025-05-13T09:11:00Z">
            <w:rPr>
              <w:sz w:val="22"/>
              <w:szCs w:val="22"/>
            </w:rPr>
          </w:rPrChange>
        </w:rPr>
        <w:fldChar w:fldCharType="begin"/>
      </w:r>
      <w:r w:rsidRPr="00626227">
        <w:rPr>
          <w:sz w:val="24"/>
          <w:szCs w:val="24"/>
          <w:rPrChange w:id="272" w:author="bui" w:date="2025-05-13T09:11:00Z">
            <w:rPr>
              <w:sz w:val="22"/>
              <w:szCs w:val="22"/>
            </w:rPr>
          </w:rPrChange>
        </w:rPr>
        <w:instrText xml:space="preserve"> SEQ Hình \* ARABIC </w:instrText>
      </w:r>
      <w:r w:rsidRPr="00626227">
        <w:rPr>
          <w:sz w:val="24"/>
          <w:szCs w:val="24"/>
          <w:rPrChange w:id="273" w:author="bui" w:date="2025-05-13T09:11:00Z">
            <w:rPr>
              <w:sz w:val="22"/>
              <w:szCs w:val="22"/>
            </w:rPr>
          </w:rPrChange>
        </w:rPr>
        <w:fldChar w:fldCharType="separate"/>
      </w:r>
      <w:ins w:id="274" w:author="bui" w:date="2025-05-13T09:36:00Z">
        <w:r w:rsidR="009129CE">
          <w:rPr>
            <w:noProof/>
            <w:sz w:val="24"/>
            <w:szCs w:val="24"/>
          </w:rPr>
          <w:t>10</w:t>
        </w:r>
      </w:ins>
      <w:del w:id="275" w:author="bui" w:date="2025-05-13T09:12:00Z">
        <w:r w:rsidRPr="00626227" w:rsidDel="00CB70CE">
          <w:rPr>
            <w:noProof/>
            <w:sz w:val="24"/>
            <w:szCs w:val="24"/>
            <w:rPrChange w:id="276" w:author="bui" w:date="2025-05-13T09:11:00Z">
              <w:rPr>
                <w:noProof/>
                <w:sz w:val="22"/>
                <w:szCs w:val="22"/>
              </w:rPr>
            </w:rPrChange>
          </w:rPr>
          <w:delText>10</w:delText>
        </w:r>
      </w:del>
      <w:r w:rsidRPr="00626227">
        <w:rPr>
          <w:sz w:val="24"/>
          <w:szCs w:val="24"/>
          <w:rPrChange w:id="277" w:author="bui" w:date="2025-05-13T09:11:00Z">
            <w:rPr>
              <w:sz w:val="22"/>
              <w:szCs w:val="22"/>
            </w:rPr>
          </w:rPrChange>
        </w:rPr>
        <w:fldChar w:fldCharType="end"/>
      </w:r>
      <w:r w:rsidRPr="00626227">
        <w:rPr>
          <w:sz w:val="24"/>
          <w:szCs w:val="24"/>
          <w:lang w:val="vi-VN"/>
          <w:rPrChange w:id="278" w:author="bui" w:date="2025-05-13T09:11:00Z">
            <w:rPr>
              <w:sz w:val="22"/>
              <w:szCs w:val="22"/>
              <w:lang w:val="vi-VN"/>
            </w:rPr>
          </w:rPrChange>
        </w:rPr>
        <w:t xml:space="preserve"> : Cấu hình VGG16</w:t>
      </w:r>
      <w:bookmarkEnd w:id="269"/>
    </w:p>
    <w:p w14:paraId="60E3BBC4" w14:textId="77777777" w:rsidR="00460951" w:rsidRPr="00626227" w:rsidRDefault="00460951" w:rsidP="00460951">
      <w:pPr>
        <w:pStyle w:val="0TEXTc1"/>
        <w:rPr>
          <w:rFonts w:cs="Times New Roman"/>
          <w:sz w:val="30"/>
          <w:szCs w:val="30"/>
        </w:rPr>
      </w:pPr>
      <w:r w:rsidRPr="00626227">
        <w:rPr>
          <w:rStyle w:val="Strong"/>
          <w:rFonts w:cs="Times New Roman"/>
          <w:b w:val="0"/>
          <w:bCs w:val="0"/>
          <w:spacing w:val="2"/>
          <w:sz w:val="30"/>
          <w:szCs w:val="30"/>
          <w:bdr w:val="none" w:sz="0" w:space="0" w:color="auto" w:frame="1"/>
        </w:rPr>
        <w:t>Vị trí đối tượng trong hình ảnh:</w:t>
      </w:r>
    </w:p>
    <w:p w14:paraId="1BA7415F" w14:textId="77777777" w:rsidR="00460951" w:rsidRPr="005E3847" w:rsidRDefault="00460951" w:rsidP="00460951">
      <w:pPr>
        <w:pStyle w:val="0TEXTc1"/>
      </w:pPr>
      <w:r w:rsidRPr="005E3847">
        <w:rPr>
          <w:bdr w:val="none" w:sz="0" w:space="0" w:color="auto" w:frame="1"/>
        </w:rPr>
        <w:t>Để thực hiện bản địa hóa, chúng ta cần thay thế điểm lớp bằng tọa độ vị trí hộp giới hạn. Vị trí hộp giới hạn được biểu diễn bằng vectơ 4 chiều (tọa độ trung tâm (x, y), chiều cao, chiều rộng). Có hai phiên bản kiến ​​trúc bản địa hóa, một là hộp giới hạn được chia sẻ giữa các ứng viên khác nhau (đầu ra là vectơ </w:t>
      </w:r>
      <w:r w:rsidRPr="005E3847">
        <w:rPr>
          <w:rStyle w:val="Emphasis"/>
          <w:rFonts w:ascii="Arial" w:hAnsi="Arial" w:cs="Arial"/>
          <w:spacing w:val="2"/>
          <w:sz w:val="27"/>
          <w:szCs w:val="27"/>
          <w:bdr w:val="none" w:sz="0" w:space="0" w:color="auto" w:frame="1"/>
        </w:rPr>
        <w:t>4</w:t>
      </w:r>
      <w:r w:rsidRPr="005E3847">
        <w:rPr>
          <w:bdr w:val="none" w:sz="0" w:space="0" w:color="auto" w:frame="1"/>
        </w:rPr>
        <w:t> tham số) và phiên bản còn lại là hộp giới hạn dành riêng cho lớp (đầu ra là vectơ </w:t>
      </w:r>
      <w:r w:rsidRPr="005E3847">
        <w:rPr>
          <w:rStyle w:val="Emphasis"/>
          <w:rFonts w:ascii="Arial" w:hAnsi="Arial" w:cs="Arial"/>
          <w:spacing w:val="2"/>
          <w:sz w:val="27"/>
          <w:szCs w:val="27"/>
          <w:bdr w:val="none" w:sz="0" w:space="0" w:color="auto" w:frame="1"/>
        </w:rPr>
        <w:t>4000</w:t>
      </w:r>
      <w:r w:rsidRPr="005E3847">
        <w:rPr>
          <w:bdr w:val="none" w:sz="0" w:space="0" w:color="auto" w:frame="1"/>
        </w:rPr>
        <w:t> tham số). Bài báo đã thử nghiệm cả hai cách tiếp cận trên kiến ​​trúc VGG -16 (D). Ở đây, chúng ta cũng cần thay đổi mất mát từ mất mát phân loại thành các hàm mất mát hồi quy (chẳng hạn như </w:t>
      </w:r>
      <w:hyperlink r:id="rId25" w:history="1">
        <w:r w:rsidRPr="005E3847">
          <w:rPr>
            <w:rStyle w:val="Hyperlink"/>
            <w:rFonts w:ascii="Arial" w:hAnsi="Arial" w:cs="Arial"/>
            <w:color w:val="auto"/>
            <w:spacing w:val="2"/>
            <w:sz w:val="27"/>
            <w:szCs w:val="27"/>
            <w:u w:val="none"/>
            <w:bdr w:val="none" w:sz="0" w:space="0" w:color="auto" w:frame="1"/>
          </w:rPr>
          <w:t>MSE</w:t>
        </w:r>
      </w:hyperlink>
      <w:r w:rsidRPr="005E3847">
        <w:rPr>
          <w:bdr w:val="none" w:sz="0" w:space="0" w:color="auto" w:frame="1"/>
        </w:rPr>
        <w:t> ) để phạt độ lệch của mất mát dự đoán so với giá trị thực tế. </w:t>
      </w:r>
    </w:p>
    <w:p w14:paraId="7A8393F4" w14:textId="77777777" w:rsidR="00460951" w:rsidRPr="00321F23" w:rsidRDefault="00460951" w:rsidP="00460951">
      <w:pPr>
        <w:pStyle w:val="0TEXTc1"/>
        <w:rPr>
          <w:rFonts w:cs="Times New Roman"/>
          <w:szCs w:val="26"/>
        </w:rPr>
      </w:pPr>
      <w:r w:rsidRPr="00CB70CE">
        <w:rPr>
          <w:rStyle w:val="Strong"/>
          <w:rFonts w:cs="Times New Roman"/>
          <w:spacing w:val="2"/>
          <w:szCs w:val="26"/>
          <w:bdr w:val="none" w:sz="0" w:space="0" w:color="auto" w:frame="1"/>
          <w:rPrChange w:id="279" w:author="bui" w:date="2025-05-13T09:12:00Z">
            <w:rPr>
              <w:rStyle w:val="Strong"/>
              <w:rFonts w:ascii="Arial" w:hAnsi="Arial" w:cs="Arial"/>
              <w:spacing w:val="2"/>
              <w:sz w:val="27"/>
              <w:szCs w:val="27"/>
              <w:bdr w:val="none" w:sz="0" w:space="0" w:color="auto" w:frame="1"/>
            </w:rPr>
          </w:rPrChange>
        </w:rPr>
        <w:t>Kết quả:</w:t>
      </w:r>
      <w:r w:rsidRPr="00704ADC">
        <w:rPr>
          <w:rFonts w:cs="Times New Roman"/>
          <w:szCs w:val="26"/>
          <w:bdr w:val="none" w:sz="0" w:space="0" w:color="auto" w:frame="1"/>
        </w:rPr>
        <w:t xml:space="preserve"> VGG-16 là </w:t>
      </w:r>
      <w:r w:rsidRPr="00321F23">
        <w:rPr>
          <w:rFonts w:cs="Times New Roman"/>
          <w:szCs w:val="26"/>
          <w:bdr w:val="none" w:sz="0" w:space="0" w:color="auto" w:frame="1"/>
        </w:rPr>
        <w:t xml:space="preserve">một trong những kiến ​​trúc có hiệu suất tốt nhất trong thử thách ILSVRC năm 2014. Đây là kiến ​​trúc đứng thứ hai trong nhiệm vụ phân loại với </w:t>
      </w:r>
      <w:r w:rsidRPr="00321F23">
        <w:rPr>
          <w:rFonts w:cs="Times New Roman"/>
          <w:szCs w:val="26"/>
          <w:bdr w:val="none" w:sz="0" w:space="0" w:color="auto" w:frame="1"/>
        </w:rPr>
        <w:lastRenderedPageBreak/>
        <w:t>lỗi phân loại top 5 là </w:t>
      </w:r>
      <w:r w:rsidRPr="00CB70CE">
        <w:rPr>
          <w:rStyle w:val="Emphasis"/>
          <w:rFonts w:cs="Times New Roman"/>
          <w:spacing w:val="2"/>
          <w:szCs w:val="26"/>
          <w:bdr w:val="none" w:sz="0" w:space="0" w:color="auto" w:frame="1"/>
          <w:rPrChange w:id="280" w:author="bui" w:date="2025-05-13T09:12:00Z">
            <w:rPr>
              <w:rStyle w:val="Emphasis"/>
              <w:rFonts w:ascii="Arial" w:hAnsi="Arial" w:cs="Arial"/>
              <w:spacing w:val="2"/>
              <w:sz w:val="27"/>
              <w:szCs w:val="27"/>
              <w:bdr w:val="none" w:sz="0" w:space="0" w:color="auto" w:frame="1"/>
            </w:rPr>
          </w:rPrChange>
        </w:rPr>
        <w:t>7,32%</w:t>
      </w:r>
      <w:r w:rsidRPr="00704ADC">
        <w:rPr>
          <w:rFonts w:cs="Times New Roman"/>
          <w:szCs w:val="26"/>
          <w:bdr w:val="none" w:sz="0" w:space="0" w:color="auto" w:frame="1"/>
        </w:rPr>
        <w:t> (ch</w:t>
      </w:r>
      <w:r w:rsidRPr="00321F23">
        <w:rPr>
          <w:rFonts w:cs="Times New Roman"/>
          <w:szCs w:val="26"/>
          <w:bdr w:val="none" w:sz="0" w:space="0" w:color="auto" w:frame="1"/>
        </w:rPr>
        <w:t>ỉ sau GoogLeNet với lỗi phân loại là </w:t>
      </w:r>
      <w:r w:rsidRPr="00CB70CE">
        <w:rPr>
          <w:rStyle w:val="Emphasis"/>
          <w:rFonts w:cs="Times New Roman"/>
          <w:spacing w:val="2"/>
          <w:szCs w:val="26"/>
          <w:bdr w:val="none" w:sz="0" w:space="0" w:color="auto" w:frame="1"/>
          <w:rPrChange w:id="281" w:author="bui" w:date="2025-05-13T09:12:00Z">
            <w:rPr>
              <w:rStyle w:val="Emphasis"/>
              <w:rFonts w:ascii="Arial" w:hAnsi="Arial" w:cs="Arial"/>
              <w:spacing w:val="2"/>
              <w:sz w:val="27"/>
              <w:szCs w:val="27"/>
              <w:bdr w:val="none" w:sz="0" w:space="0" w:color="auto" w:frame="1"/>
            </w:rPr>
          </w:rPrChange>
        </w:rPr>
        <w:t>6,66%</w:t>
      </w:r>
      <w:r w:rsidRPr="00704ADC">
        <w:rPr>
          <w:rFonts w:cs="Times New Roman"/>
          <w:szCs w:val="26"/>
          <w:bdr w:val="none" w:sz="0" w:space="0" w:color="auto" w:frame="1"/>
        </w:rPr>
        <w:t> ). Đây cũng là ki</w:t>
      </w:r>
      <w:r w:rsidRPr="00321F23">
        <w:rPr>
          <w:rFonts w:cs="Times New Roman"/>
          <w:szCs w:val="26"/>
          <w:bdr w:val="none" w:sz="0" w:space="0" w:color="auto" w:frame="1"/>
        </w:rPr>
        <w:t>ến ​​trúc chiến thắng trong nhiệm vụ định vị với lỗi định vị là </w:t>
      </w:r>
      <w:r w:rsidRPr="00CB70CE">
        <w:rPr>
          <w:rStyle w:val="Emphasis"/>
          <w:rFonts w:cs="Times New Roman"/>
          <w:spacing w:val="2"/>
          <w:szCs w:val="26"/>
          <w:bdr w:val="none" w:sz="0" w:space="0" w:color="auto" w:frame="1"/>
          <w:rPrChange w:id="282" w:author="bui" w:date="2025-05-13T09:12:00Z">
            <w:rPr>
              <w:rStyle w:val="Emphasis"/>
              <w:rFonts w:ascii="Arial" w:hAnsi="Arial" w:cs="Arial"/>
              <w:spacing w:val="2"/>
              <w:sz w:val="27"/>
              <w:szCs w:val="27"/>
              <w:bdr w:val="none" w:sz="0" w:space="0" w:color="auto" w:frame="1"/>
            </w:rPr>
          </w:rPrChange>
        </w:rPr>
        <w:t>25,32%</w:t>
      </w:r>
      <w:r w:rsidRPr="00704ADC">
        <w:rPr>
          <w:rFonts w:cs="Times New Roman"/>
          <w:szCs w:val="26"/>
          <w:bdr w:val="none" w:sz="0" w:space="0" w:color="auto" w:frame="1"/>
        </w:rPr>
        <w:t> .</w:t>
      </w:r>
    </w:p>
    <w:p w14:paraId="120D484B" w14:textId="77777777" w:rsidR="009D2787" w:rsidRPr="00243ED0" w:rsidRDefault="009D2787">
      <w:pPr>
        <w:pStyle w:val="0TEXTc1"/>
        <w:outlineLvl w:val="2"/>
        <w:pPrChange w:id="283" w:author="bui" w:date="2025-05-13T09:45:00Z">
          <w:pPr>
            <w:pStyle w:val="0TEXTc1"/>
          </w:pPr>
        </w:pPrChange>
      </w:pPr>
      <w:bookmarkStart w:id="284" w:name="_Toc198022277"/>
      <w:r w:rsidRPr="00243ED0">
        <w:rPr>
          <w:rStyle w:val="Strong"/>
        </w:rPr>
        <w:t>3.3.4. Ưu điểm và hạn chế</w:t>
      </w:r>
      <w:bookmarkEnd w:id="284"/>
    </w:p>
    <w:p w14:paraId="229B108F" w14:textId="77777777" w:rsidR="009D2787" w:rsidRDefault="009D2787" w:rsidP="009D2787">
      <w:pPr>
        <w:pStyle w:val="0TEXTc1"/>
      </w:pPr>
      <w:r>
        <w:rPr>
          <w:rStyle w:val="Strong"/>
        </w:rPr>
        <w:t>Ưu điểm</w:t>
      </w:r>
      <w:r>
        <w:t>: Cấu trúc đều đặn, dễ hiểu, dễ triển khai; hiệu quả cao với các bài toán phân loại hình ảnh.</w:t>
      </w:r>
    </w:p>
    <w:p w14:paraId="31D6F0FA" w14:textId="77777777" w:rsidR="009D2787" w:rsidRDefault="009D2787" w:rsidP="009D2787">
      <w:pPr>
        <w:pStyle w:val="0TEXTc1"/>
      </w:pPr>
      <w:r>
        <w:rPr>
          <w:rStyle w:val="Strong"/>
        </w:rPr>
        <w:t>Hạn chế</w:t>
      </w:r>
      <w:r>
        <w:t>: Kích thước mô hình lớn (~138 triệu tham số), đòi hỏi nhiều tài nguyên khi huấn luyện và lưu trữ.</w:t>
      </w:r>
    </w:p>
    <w:p w14:paraId="1DE7750C" w14:textId="77777777" w:rsidR="009D2787" w:rsidRPr="00243ED0" w:rsidRDefault="009D2787">
      <w:pPr>
        <w:pStyle w:val="0TEXTc1"/>
        <w:outlineLvl w:val="2"/>
        <w:pPrChange w:id="285" w:author="bui" w:date="2025-05-13T09:45:00Z">
          <w:pPr>
            <w:pStyle w:val="0TEXTc1"/>
          </w:pPr>
        </w:pPrChange>
      </w:pPr>
      <w:bookmarkStart w:id="286" w:name="_Toc198022278"/>
      <w:r w:rsidRPr="00243ED0">
        <w:rPr>
          <w:rStyle w:val="Strong"/>
        </w:rPr>
        <w:t>3.3.5. Ứng dụng trong đề tài</w:t>
      </w:r>
      <w:bookmarkEnd w:id="286"/>
    </w:p>
    <w:p w14:paraId="5382191C" w14:textId="23D2191E" w:rsidR="009D2787" w:rsidRDefault="009D2787" w:rsidP="009D2787">
      <w:pPr>
        <w:pStyle w:val="0TEXTc1"/>
      </w:pPr>
      <w:r>
        <w:t>Trong bài toán phân loại bệnh lá cây, VGG16 được tinh chỉnh (fine-tune) từ mô hình pre-trained trên ImageNet, giúp tận dụng tri thức học trước mà không cần huấn luyện từ đầu.</w:t>
      </w:r>
    </w:p>
    <w:p w14:paraId="7DD634BB" w14:textId="143EECB8" w:rsidR="009D2787" w:rsidRDefault="009D2787">
      <w:pPr>
        <w:pStyle w:val="21Level2c2"/>
        <w:outlineLvl w:val="1"/>
        <w:rPr>
          <w:rFonts w:cs="Times New Roman"/>
          <w:color w:val="000000" w:themeColor="text1"/>
          <w:lang w:val="vi-VN"/>
        </w:rPr>
        <w:pPrChange w:id="287" w:author="bui" w:date="2025-05-13T09:45:00Z">
          <w:pPr>
            <w:pStyle w:val="21Level2c2"/>
          </w:pPr>
        </w:pPrChange>
      </w:pPr>
      <w:bookmarkStart w:id="288" w:name="_Toc198022279"/>
      <w:r w:rsidRPr="008A532B">
        <w:rPr>
          <w:rFonts w:cs="Times New Roman"/>
          <w:color w:val="000000" w:themeColor="text1"/>
          <w:lang w:val="vi-VN"/>
        </w:rPr>
        <w:t>3.</w:t>
      </w:r>
      <w:r>
        <w:rPr>
          <w:rFonts w:cs="Times New Roman"/>
          <w:color w:val="000000" w:themeColor="text1"/>
          <w:lang w:val="vi-VN"/>
        </w:rPr>
        <w:t>4</w:t>
      </w:r>
      <w:r w:rsidRPr="008A532B">
        <w:rPr>
          <w:rFonts w:cs="Times New Roman"/>
          <w:color w:val="000000" w:themeColor="text1"/>
          <w:lang w:val="vi-VN"/>
        </w:rPr>
        <w:t xml:space="preserve"> </w:t>
      </w:r>
      <w:r>
        <w:rPr>
          <w:rFonts w:cs="Times New Roman"/>
          <w:color w:val="000000" w:themeColor="text1"/>
          <w:lang w:val="vi-VN"/>
        </w:rPr>
        <w:t>Mô hình ResNet50</w:t>
      </w:r>
      <w:bookmarkEnd w:id="288"/>
    </w:p>
    <w:p w14:paraId="307641E8" w14:textId="110502F5" w:rsidR="009D2787" w:rsidRPr="00CE1BE8" w:rsidRDefault="009D2787">
      <w:pPr>
        <w:pStyle w:val="0TEXTc1"/>
        <w:outlineLvl w:val="2"/>
        <w:rPr>
          <w:lang w:val="vi-VN"/>
        </w:rPr>
        <w:pPrChange w:id="289" w:author="bui" w:date="2025-05-13T09:45:00Z">
          <w:pPr>
            <w:pStyle w:val="0TEXTc1"/>
          </w:pPr>
        </w:pPrChange>
      </w:pPr>
      <w:bookmarkStart w:id="290" w:name="_Toc198022280"/>
      <w:r w:rsidRPr="00CE1BE8">
        <w:rPr>
          <w:rStyle w:val="Strong"/>
          <w:lang w:val="vi-VN"/>
        </w:rPr>
        <w:t xml:space="preserve">3.4.1. </w:t>
      </w:r>
      <w:r w:rsidR="00460951">
        <w:rPr>
          <w:rStyle w:val="Strong"/>
          <w:lang w:val="vi-VN"/>
        </w:rPr>
        <w:t>Tổng quan về mô hình ResNet50</w:t>
      </w:r>
      <w:bookmarkEnd w:id="290"/>
    </w:p>
    <w:p w14:paraId="0E63680E" w14:textId="77777777" w:rsidR="00460951" w:rsidRPr="00460951" w:rsidRDefault="00460951" w:rsidP="00460951">
      <w:pPr>
        <w:pStyle w:val="0TEXTc1"/>
        <w:rPr>
          <w:lang w:val="vi-VN"/>
        </w:rPr>
      </w:pPr>
      <w:r w:rsidRPr="00460951">
        <w:rPr>
          <w:lang w:val="vi-VN"/>
        </w:rPr>
        <w:t>ResNet50 (Residual Network) là một mô hình mạng nơ-ron sâu được giới thiệu bởi nhóm nghiên cứu Microsoft trong cuộc thi ImageNet năm 2015. Kiến trúc này nổi bật với ý tưởng "residual learning" (học phần dư), cho phép xây dựng các mạng cực kỳ sâu mà vẫn tránh được vấn đề suy giảm độ chính xác khi tăng số lớp.</w:t>
      </w:r>
    </w:p>
    <w:p w14:paraId="169B995C" w14:textId="77777777" w:rsidR="00460951" w:rsidRPr="00460951" w:rsidRDefault="00460951" w:rsidP="00460951">
      <w:pPr>
        <w:pStyle w:val="0TEXTc1"/>
        <w:rPr>
          <w:lang w:val="vi-VN"/>
        </w:rPr>
      </w:pPr>
      <w:r w:rsidRPr="00460951">
        <w:rPr>
          <w:lang w:val="vi-VN"/>
        </w:rPr>
        <w:t>ResNet50 gồm 50 lớp có trọng số học được, trong đó điểm khác biệt cốt lõi là việc sử dụng các "skip connection" để bỏ qua một số lớp nhất định, giúp lan truyền gradient hiệu quả hơn trong quá trình huấn luyện.</w:t>
      </w:r>
    </w:p>
    <w:p w14:paraId="63DF0601" w14:textId="77777777" w:rsidR="009D2787" w:rsidRPr="0094065A" w:rsidRDefault="009D2787">
      <w:pPr>
        <w:pStyle w:val="0TEXTc1"/>
        <w:outlineLvl w:val="2"/>
        <w:rPr>
          <w:lang w:val="vi-VN"/>
        </w:rPr>
        <w:pPrChange w:id="291" w:author="bui" w:date="2025-05-13T09:45:00Z">
          <w:pPr>
            <w:pStyle w:val="0TEXTc1"/>
          </w:pPr>
        </w:pPrChange>
      </w:pPr>
      <w:bookmarkStart w:id="292" w:name="_Toc198022281"/>
      <w:r w:rsidRPr="0094065A">
        <w:rPr>
          <w:rStyle w:val="Strong"/>
          <w:lang w:val="vi-VN"/>
        </w:rPr>
        <w:t>3.4.2. Cấu trúc tổng thể</w:t>
      </w:r>
      <w:bookmarkEnd w:id="292"/>
    </w:p>
    <w:p w14:paraId="369FBE62" w14:textId="77777777" w:rsidR="00460951" w:rsidRPr="00460951" w:rsidRDefault="00460951" w:rsidP="00460951">
      <w:pPr>
        <w:pStyle w:val="0TEXTc1"/>
        <w:rPr>
          <w:lang w:val="vi-VN"/>
        </w:rPr>
      </w:pPr>
      <w:r w:rsidRPr="00460951">
        <w:rPr>
          <w:lang w:val="vi-VN"/>
        </w:rPr>
        <w:t>ResNet-50 kết hợp 50 khối dư nút thắt, được sắp xếp theo cách xếp chồng. Các lớp đầu tiên của mạng có các lớp tích chập và nhóm thông thường để xử lý trước hình ảnh trước khi nó trải qua quá trình xử lý tiếp theo của các khối dư. Cuối cùng, các lớp được kết nối đầy đủ được định vị ở đỉnh của cấu trúc sử dụng dữ liệu đã tinh chỉnh để phân loại hình ảnh một cách chính xác</w:t>
      </w:r>
    </w:p>
    <w:p w14:paraId="17FC1BB6" w14:textId="77777777" w:rsidR="00CB70CE" w:rsidRDefault="00460951">
      <w:pPr>
        <w:pStyle w:val="0TEXTc1"/>
        <w:keepNext/>
        <w:ind w:firstLine="0"/>
        <w:rPr>
          <w:ins w:id="293" w:author="bui" w:date="2025-05-13T09:12:00Z"/>
        </w:rPr>
        <w:pPrChange w:id="294" w:author="bui" w:date="2025-05-13T09:12:00Z">
          <w:pPr>
            <w:pStyle w:val="0TEXTc1"/>
            <w:ind w:firstLine="0"/>
          </w:pPr>
        </w:pPrChange>
      </w:pPr>
      <w:r>
        <w:rPr>
          <w:noProof/>
          <w:lang w:val="en-GB" w:eastAsia="ja-JP"/>
        </w:rPr>
        <w:lastRenderedPageBreak/>
        <w:drawing>
          <wp:inline distT="0" distB="0" distL="0" distR="0" wp14:anchorId="095C6E8D" wp14:editId="3A09DB55">
            <wp:extent cx="5580380" cy="24923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2.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2492375"/>
                    </a:xfrm>
                    <a:prstGeom prst="rect">
                      <a:avLst/>
                    </a:prstGeom>
                  </pic:spPr>
                </pic:pic>
              </a:graphicData>
            </a:graphic>
          </wp:inline>
        </w:drawing>
      </w:r>
    </w:p>
    <w:p w14:paraId="29578D6B" w14:textId="75EBA98E" w:rsidR="00460951" w:rsidRPr="00CB70CE" w:rsidRDefault="00CB70CE">
      <w:pPr>
        <w:pStyle w:val="Caption"/>
        <w:jc w:val="center"/>
        <w:rPr>
          <w:sz w:val="24"/>
          <w:szCs w:val="24"/>
          <w:lang w:val="vi-VN"/>
          <w:rPrChange w:id="295" w:author="bui" w:date="2025-05-13T09:12:00Z">
            <w:rPr/>
          </w:rPrChange>
        </w:rPr>
        <w:pPrChange w:id="296" w:author="bui" w:date="2025-05-13T09:12:00Z">
          <w:pPr>
            <w:pStyle w:val="0TEXTc1"/>
            <w:ind w:firstLine="0"/>
          </w:pPr>
        </w:pPrChange>
      </w:pPr>
      <w:bookmarkStart w:id="297" w:name="_Toc198021442"/>
      <w:ins w:id="298" w:author="bui" w:date="2025-05-13T09:12:00Z">
        <w:r w:rsidRPr="00CB70CE">
          <w:rPr>
            <w:sz w:val="24"/>
            <w:szCs w:val="24"/>
            <w:rPrChange w:id="299" w:author="bui" w:date="2025-05-13T09:12:00Z">
              <w:rPr/>
            </w:rPrChange>
          </w:rPr>
          <w:t xml:space="preserve">Hình </w:t>
        </w:r>
        <w:r w:rsidRPr="00CB70CE">
          <w:rPr>
            <w:sz w:val="24"/>
            <w:szCs w:val="24"/>
            <w:rPrChange w:id="300" w:author="bui" w:date="2025-05-13T09:12:00Z">
              <w:rPr/>
            </w:rPrChange>
          </w:rPr>
          <w:fldChar w:fldCharType="begin"/>
        </w:r>
        <w:r w:rsidRPr="00CB70CE">
          <w:rPr>
            <w:sz w:val="24"/>
            <w:szCs w:val="24"/>
            <w:rPrChange w:id="301" w:author="bui" w:date="2025-05-13T09:12:00Z">
              <w:rPr/>
            </w:rPrChange>
          </w:rPr>
          <w:instrText xml:space="preserve"> SEQ Hình \* ARABIC </w:instrText>
        </w:r>
      </w:ins>
      <w:r w:rsidRPr="00CB70CE">
        <w:rPr>
          <w:sz w:val="24"/>
          <w:szCs w:val="24"/>
          <w:rPrChange w:id="302" w:author="bui" w:date="2025-05-13T09:12:00Z">
            <w:rPr/>
          </w:rPrChange>
        </w:rPr>
        <w:fldChar w:fldCharType="separate"/>
      </w:r>
      <w:ins w:id="303" w:author="bui" w:date="2025-05-13T09:36:00Z">
        <w:r w:rsidR="009129CE">
          <w:rPr>
            <w:noProof/>
            <w:sz w:val="24"/>
            <w:szCs w:val="24"/>
          </w:rPr>
          <w:t>11</w:t>
        </w:r>
      </w:ins>
      <w:ins w:id="304" w:author="bui" w:date="2025-05-13T09:12:00Z">
        <w:r w:rsidRPr="00CB70CE">
          <w:rPr>
            <w:sz w:val="24"/>
            <w:szCs w:val="24"/>
            <w:rPrChange w:id="305" w:author="bui" w:date="2025-05-13T09:12:00Z">
              <w:rPr/>
            </w:rPrChange>
          </w:rPr>
          <w:fldChar w:fldCharType="end"/>
        </w:r>
        <w:r w:rsidRPr="00CB70CE">
          <w:rPr>
            <w:sz w:val="24"/>
            <w:szCs w:val="24"/>
            <w:lang w:val="vi-VN"/>
            <w:rPrChange w:id="306" w:author="bui" w:date="2025-05-13T09:12:00Z">
              <w:rPr>
                <w:lang w:val="vi-VN"/>
              </w:rPr>
            </w:rPrChange>
          </w:rPr>
          <w:t xml:space="preserve"> : </w:t>
        </w:r>
        <w:r w:rsidRPr="00CB70CE">
          <w:rPr>
            <w:sz w:val="24"/>
            <w:szCs w:val="24"/>
            <w:lang w:val="vi-VN"/>
            <w:rPrChange w:id="307" w:author="bui" w:date="2025-05-13T09:12:00Z">
              <w:rPr>
                <w:i/>
                <w:lang w:val="vi-VN"/>
              </w:rPr>
            </w:rPrChange>
          </w:rPr>
          <w:t>Kiến trúc mô hình Resnet50</w:t>
        </w:r>
      </w:ins>
      <w:bookmarkEnd w:id="297"/>
    </w:p>
    <w:p w14:paraId="1ED91737" w14:textId="716505A9" w:rsidR="00460951" w:rsidRPr="005E3847" w:rsidRDefault="00460951" w:rsidP="00460951">
      <w:pPr>
        <w:pStyle w:val="0TEXTc1"/>
        <w:ind w:firstLine="0"/>
        <w:jc w:val="center"/>
        <w:rPr>
          <w:i/>
          <w:lang w:val="vi-VN"/>
        </w:rPr>
      </w:pPr>
      <w:del w:id="308" w:author="bui" w:date="2025-05-13T09:12:00Z">
        <w:r w:rsidRPr="005E3847" w:rsidDel="00CB70CE">
          <w:rPr>
            <w:i/>
            <w:lang w:val="vi-VN"/>
          </w:rPr>
          <w:delText>Hình 2. : Kiến trúc mô hình Resnet50</w:delText>
        </w:r>
      </w:del>
    </w:p>
    <w:p w14:paraId="2D98687F" w14:textId="77777777" w:rsidR="009D2787" w:rsidRPr="00AF485B" w:rsidRDefault="009D2787">
      <w:pPr>
        <w:pStyle w:val="0TEXTc1"/>
        <w:outlineLvl w:val="2"/>
        <w:rPr>
          <w:lang w:val="vi-VN"/>
        </w:rPr>
        <w:pPrChange w:id="309" w:author="bui" w:date="2025-05-13T09:45:00Z">
          <w:pPr>
            <w:pStyle w:val="0TEXTc1"/>
          </w:pPr>
        </w:pPrChange>
      </w:pPr>
      <w:bookmarkStart w:id="310" w:name="_Toc198022282"/>
      <w:r w:rsidRPr="00AF485B">
        <w:rPr>
          <w:rStyle w:val="Strong"/>
          <w:lang w:val="vi-VN"/>
        </w:rPr>
        <w:t>3.4.3. Nguyên lý hoạt động</w:t>
      </w:r>
      <w:bookmarkEnd w:id="310"/>
    </w:p>
    <w:p w14:paraId="4AEDA3FB" w14:textId="77777777" w:rsidR="009D2787" w:rsidRPr="00AF485B" w:rsidRDefault="009D2787" w:rsidP="009D2787">
      <w:pPr>
        <w:pStyle w:val="0TEXTc1"/>
        <w:rPr>
          <w:lang w:val="vi-VN"/>
        </w:rPr>
      </w:pPr>
      <w:r w:rsidRPr="00AF485B">
        <w:rPr>
          <w:lang w:val="vi-VN"/>
        </w:rPr>
        <w:t>ResNet50 cho phép dữ liệu đi qua cả các lớp học (nonlinear mappings) lẫn trực tiếp qua đường tắt, từ đó mô hình vừa học được các đặc trưng phức tạp vừa giữ ổn định trong huấn luyện.</w:t>
      </w:r>
    </w:p>
    <w:p w14:paraId="19B8B7D7" w14:textId="77777777" w:rsidR="009D2787" w:rsidRPr="00AF485B" w:rsidRDefault="009D2787">
      <w:pPr>
        <w:pStyle w:val="0TEXTc1"/>
        <w:outlineLvl w:val="2"/>
        <w:rPr>
          <w:lang w:val="vi-VN"/>
        </w:rPr>
        <w:pPrChange w:id="311" w:author="bui" w:date="2025-05-13T09:45:00Z">
          <w:pPr>
            <w:pStyle w:val="0TEXTc1"/>
          </w:pPr>
        </w:pPrChange>
      </w:pPr>
      <w:bookmarkStart w:id="312" w:name="_Toc198022283"/>
      <w:r w:rsidRPr="00AF485B">
        <w:rPr>
          <w:rStyle w:val="Strong"/>
          <w:lang w:val="vi-VN"/>
        </w:rPr>
        <w:t>3.4.4. Ưu điểm và hạn chế</w:t>
      </w:r>
      <w:bookmarkEnd w:id="312"/>
    </w:p>
    <w:p w14:paraId="5E717CE9" w14:textId="77777777" w:rsidR="009D2787" w:rsidRPr="00AF485B" w:rsidRDefault="009D2787" w:rsidP="009D2787">
      <w:pPr>
        <w:pStyle w:val="0TEXTc1"/>
        <w:rPr>
          <w:lang w:val="vi-VN"/>
        </w:rPr>
      </w:pPr>
      <w:r w:rsidRPr="00AF485B">
        <w:rPr>
          <w:rStyle w:val="Strong"/>
          <w:lang w:val="vi-VN"/>
        </w:rPr>
        <w:t>Ưu điểm</w:t>
      </w:r>
      <w:r w:rsidRPr="00AF485B">
        <w:rPr>
          <w:lang w:val="vi-VN"/>
        </w:rPr>
        <w:t>: Huấn luyện được mạng sâu dễ dàng; cải thiện đáng kể độ chính xác trên các tập dữ liệu phức tạp.</w:t>
      </w:r>
    </w:p>
    <w:p w14:paraId="42D1CD43" w14:textId="77777777" w:rsidR="009D2787" w:rsidRPr="00AF485B" w:rsidRDefault="009D2787" w:rsidP="009D2787">
      <w:pPr>
        <w:pStyle w:val="0TEXTc1"/>
        <w:rPr>
          <w:lang w:val="vi-VN"/>
        </w:rPr>
      </w:pPr>
      <w:r w:rsidRPr="00AF485B">
        <w:rPr>
          <w:rStyle w:val="Strong"/>
          <w:lang w:val="vi-VN"/>
        </w:rPr>
        <w:t>Hạn chế</w:t>
      </w:r>
      <w:r w:rsidRPr="00AF485B">
        <w:rPr>
          <w:lang w:val="vi-VN"/>
        </w:rPr>
        <w:t>: Cấu trúc phức tạp hơn CNN truyền thống; thời gian huấn luyện lâu hơn nếu không tối ưu tốt.</w:t>
      </w:r>
    </w:p>
    <w:p w14:paraId="05BC5C49" w14:textId="77777777" w:rsidR="009D2787" w:rsidRPr="00AF485B" w:rsidRDefault="009D2787">
      <w:pPr>
        <w:pStyle w:val="0TEXTc1"/>
        <w:outlineLvl w:val="2"/>
        <w:rPr>
          <w:lang w:val="vi-VN"/>
        </w:rPr>
        <w:pPrChange w:id="313" w:author="bui" w:date="2025-05-13T09:45:00Z">
          <w:pPr>
            <w:pStyle w:val="0TEXTc1"/>
          </w:pPr>
        </w:pPrChange>
      </w:pPr>
      <w:bookmarkStart w:id="314" w:name="_Toc198022284"/>
      <w:r w:rsidRPr="00AF485B">
        <w:rPr>
          <w:rStyle w:val="Strong"/>
          <w:lang w:val="vi-VN"/>
        </w:rPr>
        <w:t>3.4.5. Ứng dụng trong đề tài</w:t>
      </w:r>
      <w:bookmarkEnd w:id="314"/>
    </w:p>
    <w:p w14:paraId="3B8F26F4" w14:textId="562F348F" w:rsidR="009D2787" w:rsidRPr="00AF485B" w:rsidRDefault="009D2787" w:rsidP="009D2787">
      <w:pPr>
        <w:pStyle w:val="0TEXTc1"/>
        <w:rPr>
          <w:lang w:val="vi-VN"/>
        </w:rPr>
      </w:pPr>
      <w:r w:rsidRPr="00AF485B">
        <w:rPr>
          <w:lang w:val="vi-VN"/>
        </w:rPr>
        <w:t>ResNet50 giúp khai thác các đặc trưng sâu hơn từ ảnh lá cây, đặc biệt hiệu quả với những biểu hiện bệnh tinh vi, khó phân biệt rõ ràng bằng các mô hình nông</w:t>
      </w:r>
    </w:p>
    <w:p w14:paraId="6C002CFC" w14:textId="38E20A6F" w:rsidR="00B146C3" w:rsidRDefault="00B146C3">
      <w:pPr>
        <w:pStyle w:val="21Level2c2"/>
        <w:outlineLvl w:val="1"/>
        <w:rPr>
          <w:rFonts w:cs="Times New Roman"/>
          <w:color w:val="000000" w:themeColor="text1"/>
          <w:lang w:val="vi-VN"/>
        </w:rPr>
        <w:pPrChange w:id="315" w:author="bui" w:date="2025-05-13T09:45:00Z">
          <w:pPr>
            <w:pStyle w:val="21Level2c2"/>
          </w:pPr>
        </w:pPrChange>
      </w:pPr>
      <w:bookmarkStart w:id="316" w:name="_Toc198022285"/>
      <w:r w:rsidRPr="008A532B">
        <w:rPr>
          <w:rFonts w:cs="Times New Roman"/>
          <w:color w:val="000000" w:themeColor="text1"/>
          <w:lang w:val="vi-VN"/>
        </w:rPr>
        <w:t>3.</w:t>
      </w:r>
      <w:r>
        <w:rPr>
          <w:rFonts w:cs="Times New Roman"/>
          <w:color w:val="000000" w:themeColor="text1"/>
          <w:lang w:val="vi-VN"/>
        </w:rPr>
        <w:t>6 Mô hình MobileNetV2</w:t>
      </w:r>
      <w:bookmarkEnd w:id="316"/>
    </w:p>
    <w:p w14:paraId="354050DB" w14:textId="5E5C3369" w:rsidR="00B146C3" w:rsidRPr="00CE1BE8" w:rsidRDefault="00B146C3">
      <w:pPr>
        <w:pStyle w:val="0TEXTc1"/>
        <w:outlineLvl w:val="2"/>
        <w:rPr>
          <w:lang w:val="vi-VN"/>
        </w:rPr>
        <w:pPrChange w:id="317" w:author="bui" w:date="2025-05-13T09:45:00Z">
          <w:pPr>
            <w:pStyle w:val="0TEXTc1"/>
          </w:pPr>
        </w:pPrChange>
      </w:pPr>
      <w:bookmarkStart w:id="318" w:name="_Toc198022286"/>
      <w:r w:rsidRPr="00CE1BE8">
        <w:rPr>
          <w:rStyle w:val="Strong"/>
          <w:lang w:val="vi-VN"/>
        </w:rPr>
        <w:t>3.6.1. Ý tưởng thiết kế</w:t>
      </w:r>
      <w:bookmarkEnd w:id="318"/>
    </w:p>
    <w:p w14:paraId="7F6AC3F0" w14:textId="77777777" w:rsidR="00B146C3" w:rsidRPr="00B146C3" w:rsidRDefault="00B146C3" w:rsidP="00B146C3">
      <w:pPr>
        <w:pStyle w:val="0TEXTc1"/>
        <w:rPr>
          <w:lang w:val="vi-VN"/>
        </w:rPr>
      </w:pPr>
      <w:r w:rsidRPr="00B146C3">
        <w:rPr>
          <w:lang w:val="vi-VN"/>
        </w:rPr>
        <w:lastRenderedPageBreak/>
        <w:t>MobileNetV2 được phát triển nhằm tối ưu hóa khả năng nhận diện hình ảnh trên các thiết bị có tài nguyên hạn chế như điện thoại di động hoặc thiết bị nhúng.</w:t>
      </w:r>
      <w:r w:rsidRPr="00B146C3">
        <w:rPr>
          <w:lang w:val="vi-VN"/>
        </w:rPr>
        <w:br/>
        <w:t xml:space="preserve">Mô hình sử dụng kỹ thuật </w:t>
      </w:r>
      <w:r w:rsidRPr="00B146C3">
        <w:rPr>
          <w:rStyle w:val="Strong"/>
          <w:lang w:val="vi-VN"/>
        </w:rPr>
        <w:t>depthwise separable convolution</w:t>
      </w:r>
      <w:r w:rsidRPr="00B146C3">
        <w:rPr>
          <w:lang w:val="vi-VN"/>
        </w:rPr>
        <w:t>, tức là tách riêng việc tích chập theo từng kênh và tổng hợp đặc trưng, giúp giảm đáng kể số lượng tham số và khối lượng tính toán so với các mạng truyền thống.</w:t>
      </w:r>
    </w:p>
    <w:p w14:paraId="3DEBBAFC" w14:textId="7E800261" w:rsidR="00B146C3" w:rsidRPr="00CE1BE8" w:rsidRDefault="00B146C3">
      <w:pPr>
        <w:pStyle w:val="0TEXTc1"/>
        <w:outlineLvl w:val="2"/>
        <w:pPrChange w:id="319" w:author="bui" w:date="2025-05-13T09:46:00Z">
          <w:pPr>
            <w:pStyle w:val="0TEXTc1"/>
          </w:pPr>
        </w:pPrChange>
      </w:pPr>
      <w:bookmarkStart w:id="320" w:name="_Toc198022287"/>
      <w:r w:rsidRPr="00CE1BE8">
        <w:rPr>
          <w:rStyle w:val="Strong"/>
        </w:rPr>
        <w:t>3.6.2. Cấu trúc tổng thể</w:t>
      </w:r>
      <w:bookmarkEnd w:id="320"/>
    </w:p>
    <w:p w14:paraId="17712580" w14:textId="77777777" w:rsidR="00B146C3" w:rsidRDefault="00B146C3" w:rsidP="00B146C3">
      <w:pPr>
        <w:pStyle w:val="0TEXTc1"/>
      </w:pPr>
      <w:r>
        <w:t xml:space="preserve">MobileNetV2 sử dụng các </w:t>
      </w:r>
      <w:r>
        <w:rPr>
          <w:rStyle w:val="Strong"/>
        </w:rPr>
        <w:t>khối inverted residual</w:t>
      </w:r>
      <w:r>
        <w:t xml:space="preserve"> kết hợp với </w:t>
      </w:r>
      <w:r>
        <w:rPr>
          <w:rStyle w:val="Strong"/>
        </w:rPr>
        <w:t>linear bottleneck</w:t>
      </w:r>
      <w:r>
        <w:t>.</w:t>
      </w:r>
    </w:p>
    <w:p w14:paraId="6AB84BB5" w14:textId="77777777" w:rsidR="00B146C3" w:rsidRDefault="00B146C3" w:rsidP="00B146C3">
      <w:pPr>
        <w:pStyle w:val="0TEXTc1"/>
      </w:pPr>
      <w:r>
        <w:t>Kiến trúc này giúp duy trì luồng thông tin tốt ngay cả khi giảm số chiều dữ liệu, từ đó đạt được cân bằng giữa tốc độ và độ chính xác.</w:t>
      </w:r>
    </w:p>
    <w:p w14:paraId="3B3D3F0A" w14:textId="77777777" w:rsidR="00B146C3" w:rsidRDefault="00B146C3" w:rsidP="00B146C3">
      <w:pPr>
        <w:pStyle w:val="0TEXTc1"/>
      </w:pPr>
      <w:r>
        <w:t>Đặc điểm chính:</w:t>
      </w:r>
    </w:p>
    <w:p w14:paraId="37A825C5" w14:textId="77777777" w:rsidR="00B146C3" w:rsidRDefault="00B146C3" w:rsidP="00B146C3">
      <w:pPr>
        <w:pStyle w:val="0TEXTc1"/>
      </w:pPr>
      <w:r>
        <w:t>Convolution tách biệt (depthwise convolution)</w:t>
      </w:r>
    </w:p>
    <w:p w14:paraId="48BDC6D0" w14:textId="77777777" w:rsidR="00B146C3" w:rsidRDefault="00B146C3" w:rsidP="00B146C3">
      <w:pPr>
        <w:pStyle w:val="0TEXTc1"/>
      </w:pPr>
      <w:r>
        <w:t>Bottleneck layers mỏng</w:t>
      </w:r>
    </w:p>
    <w:p w14:paraId="33810802" w14:textId="4385B0FB" w:rsidR="00B146C3" w:rsidRDefault="00B146C3" w:rsidP="00B146C3">
      <w:pPr>
        <w:pStyle w:val="0TEXTc1"/>
      </w:pPr>
      <w:r>
        <w:t>Sử dụng ReLU6 activation function phù hợp cho tính toán hiệu quả trên thiết bị di động.</w:t>
      </w:r>
    </w:p>
    <w:p w14:paraId="494AB350" w14:textId="77777777" w:rsidR="00CB70CE" w:rsidRDefault="00CE1BE8">
      <w:pPr>
        <w:pStyle w:val="0TEXTc1"/>
        <w:keepNext/>
        <w:ind w:firstLine="0"/>
        <w:rPr>
          <w:ins w:id="321" w:author="bui" w:date="2025-05-13T09:12:00Z"/>
        </w:rPr>
        <w:pPrChange w:id="322" w:author="bui" w:date="2025-05-13T09:12:00Z">
          <w:pPr>
            <w:pStyle w:val="0TEXTc1"/>
            <w:ind w:firstLine="0"/>
          </w:pPr>
        </w:pPrChange>
      </w:pPr>
      <w:r>
        <w:rPr>
          <w:noProof/>
        </w:rPr>
        <w:drawing>
          <wp:inline distT="0" distB="0" distL="0" distR="0" wp14:anchorId="6CFF3892" wp14:editId="35EF21C0">
            <wp:extent cx="5580380" cy="1781175"/>
            <wp:effectExtent l="0" t="0" r="1270" b="9525"/>
            <wp:docPr id="33" name="Picture 33" descr="MobileNet: Mô hình hiệu quả trên thiết bị di động - AIc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bileNet: Mô hình hiệu quả trên thiết bị di động - AIcand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781175"/>
                    </a:xfrm>
                    <a:prstGeom prst="rect">
                      <a:avLst/>
                    </a:prstGeom>
                    <a:noFill/>
                    <a:ln>
                      <a:noFill/>
                    </a:ln>
                  </pic:spPr>
                </pic:pic>
              </a:graphicData>
            </a:graphic>
          </wp:inline>
        </w:drawing>
      </w:r>
    </w:p>
    <w:p w14:paraId="7AE36AD7" w14:textId="087C36EF" w:rsidR="00CE1BE8" w:rsidRPr="00CB70CE" w:rsidRDefault="00CB70CE">
      <w:pPr>
        <w:pStyle w:val="Caption"/>
        <w:jc w:val="center"/>
        <w:rPr>
          <w:sz w:val="24"/>
          <w:szCs w:val="24"/>
          <w:lang w:val="vi-VN"/>
          <w:rPrChange w:id="323" w:author="bui" w:date="2025-05-13T09:13:00Z">
            <w:rPr>
              <w:lang w:val="vi-VN"/>
            </w:rPr>
          </w:rPrChange>
        </w:rPr>
        <w:pPrChange w:id="324" w:author="bui" w:date="2025-05-13T09:13:00Z">
          <w:pPr>
            <w:pStyle w:val="0TEXTc1"/>
            <w:ind w:firstLine="0"/>
          </w:pPr>
        </w:pPrChange>
      </w:pPr>
      <w:bookmarkStart w:id="325" w:name="_Toc198021443"/>
      <w:ins w:id="326" w:author="bui" w:date="2025-05-13T09:12:00Z">
        <w:r w:rsidRPr="00CB70CE">
          <w:rPr>
            <w:sz w:val="24"/>
            <w:szCs w:val="24"/>
            <w:rPrChange w:id="327" w:author="bui" w:date="2025-05-13T09:13:00Z">
              <w:rPr/>
            </w:rPrChange>
          </w:rPr>
          <w:t xml:space="preserve">Hình </w:t>
        </w:r>
        <w:r w:rsidRPr="00CB70CE">
          <w:rPr>
            <w:sz w:val="24"/>
            <w:szCs w:val="24"/>
            <w:rPrChange w:id="328" w:author="bui" w:date="2025-05-13T09:13:00Z">
              <w:rPr/>
            </w:rPrChange>
          </w:rPr>
          <w:fldChar w:fldCharType="begin"/>
        </w:r>
        <w:r w:rsidRPr="00CB70CE">
          <w:rPr>
            <w:sz w:val="24"/>
            <w:szCs w:val="24"/>
            <w:rPrChange w:id="329" w:author="bui" w:date="2025-05-13T09:13:00Z">
              <w:rPr/>
            </w:rPrChange>
          </w:rPr>
          <w:instrText xml:space="preserve"> SEQ Hình \* ARABIC </w:instrText>
        </w:r>
      </w:ins>
      <w:r w:rsidRPr="00CB70CE">
        <w:rPr>
          <w:sz w:val="24"/>
          <w:szCs w:val="24"/>
          <w:rPrChange w:id="330" w:author="bui" w:date="2025-05-13T09:13:00Z">
            <w:rPr/>
          </w:rPrChange>
        </w:rPr>
        <w:fldChar w:fldCharType="separate"/>
      </w:r>
      <w:ins w:id="331" w:author="bui" w:date="2025-05-13T09:36:00Z">
        <w:r w:rsidR="009129CE">
          <w:rPr>
            <w:noProof/>
            <w:sz w:val="24"/>
            <w:szCs w:val="24"/>
          </w:rPr>
          <w:t>12</w:t>
        </w:r>
      </w:ins>
      <w:ins w:id="332" w:author="bui" w:date="2025-05-13T09:12:00Z">
        <w:r w:rsidRPr="00CB70CE">
          <w:rPr>
            <w:sz w:val="24"/>
            <w:szCs w:val="24"/>
            <w:rPrChange w:id="333" w:author="bui" w:date="2025-05-13T09:13:00Z">
              <w:rPr/>
            </w:rPrChange>
          </w:rPr>
          <w:fldChar w:fldCharType="end"/>
        </w:r>
        <w:r w:rsidRPr="00CB70CE">
          <w:rPr>
            <w:sz w:val="24"/>
            <w:szCs w:val="24"/>
            <w:lang w:val="vi-VN"/>
            <w:rPrChange w:id="334" w:author="bui" w:date="2025-05-13T09:13:00Z">
              <w:rPr>
                <w:lang w:val="vi-VN"/>
              </w:rPr>
            </w:rPrChange>
          </w:rPr>
          <w:t xml:space="preserve"> : Cấu trúc MobieNetV2</w:t>
        </w:r>
      </w:ins>
      <w:bookmarkEnd w:id="325"/>
    </w:p>
    <w:p w14:paraId="781D0486" w14:textId="69649637" w:rsidR="00B146C3" w:rsidRPr="0094065A" w:rsidRDefault="00B146C3">
      <w:pPr>
        <w:pStyle w:val="0TEXTc1"/>
        <w:outlineLvl w:val="2"/>
        <w:rPr>
          <w:lang w:val="vi-VN"/>
        </w:rPr>
        <w:pPrChange w:id="335" w:author="bui" w:date="2025-05-13T09:46:00Z">
          <w:pPr>
            <w:pStyle w:val="0TEXTc1"/>
          </w:pPr>
        </w:pPrChange>
      </w:pPr>
      <w:bookmarkStart w:id="336" w:name="_Toc198022288"/>
      <w:r w:rsidRPr="0094065A">
        <w:rPr>
          <w:rStyle w:val="Strong"/>
          <w:lang w:val="vi-VN"/>
        </w:rPr>
        <w:t>3.6.3. Nguyên lý hoạt động</w:t>
      </w:r>
      <w:bookmarkEnd w:id="336"/>
    </w:p>
    <w:p w14:paraId="0C4373AE" w14:textId="77777777" w:rsidR="00B146C3" w:rsidRPr="0094065A" w:rsidRDefault="00B146C3">
      <w:pPr>
        <w:pStyle w:val="0TEXTc1"/>
        <w:jc w:val="left"/>
        <w:rPr>
          <w:lang w:val="vi-VN"/>
        </w:rPr>
        <w:pPrChange w:id="337" w:author="bui" w:date="2025-05-13T09:13:00Z">
          <w:pPr>
            <w:pStyle w:val="0TEXTc1"/>
          </w:pPr>
        </w:pPrChange>
      </w:pPr>
      <w:r w:rsidRPr="0094065A">
        <w:rPr>
          <w:lang w:val="vi-VN"/>
        </w:rPr>
        <w:t>Ảnh đầu vào được xử lý qua các lớp tích chập tách biệt, sau đó qua các khối residual để trích xuất đặc trưng.</w:t>
      </w:r>
      <w:r w:rsidRPr="0094065A">
        <w:rPr>
          <w:lang w:val="vi-VN"/>
        </w:rPr>
        <w:br/>
      </w:r>
      <w:r w:rsidRPr="0094065A">
        <w:rPr>
          <w:lang w:val="vi-VN"/>
        </w:rPr>
        <w:lastRenderedPageBreak/>
        <w:t>Cách tiếp cận này giảm số lượng phép nhân tích phức tạp, đồng thời vẫn giữ được khả năng học các đặc trưng quan trọng của ảnh.</w:t>
      </w:r>
    </w:p>
    <w:p w14:paraId="12B99C60" w14:textId="247CAFE9" w:rsidR="00B146C3" w:rsidRPr="00704ADC" w:rsidRDefault="00B146C3">
      <w:pPr>
        <w:pStyle w:val="0TEXTc1"/>
        <w:outlineLvl w:val="2"/>
        <w:rPr>
          <w:bCs/>
          <w:lang w:val="vi-VN"/>
        </w:rPr>
        <w:pPrChange w:id="338" w:author="bui" w:date="2025-05-13T09:46:00Z">
          <w:pPr>
            <w:pStyle w:val="0TEXTc1"/>
          </w:pPr>
        </w:pPrChange>
      </w:pPr>
      <w:bookmarkStart w:id="339" w:name="_Toc198022289"/>
      <w:r w:rsidRPr="00CB70CE">
        <w:rPr>
          <w:rStyle w:val="Strong"/>
          <w:lang w:val="vi-VN"/>
          <w:rPrChange w:id="340" w:author="bui" w:date="2025-05-13T09:13:00Z">
            <w:rPr>
              <w:rStyle w:val="Strong"/>
              <w:b w:val="0"/>
              <w:bCs w:val="0"/>
              <w:lang w:val="vi-VN"/>
            </w:rPr>
          </w:rPrChange>
        </w:rPr>
        <w:t>3.6.4. Ưu điểm và hạn chế</w:t>
      </w:r>
      <w:bookmarkEnd w:id="339"/>
    </w:p>
    <w:p w14:paraId="75B0D142" w14:textId="77777777" w:rsidR="00B146C3" w:rsidRPr="0094065A" w:rsidRDefault="00B146C3" w:rsidP="00B146C3">
      <w:pPr>
        <w:pStyle w:val="0TEXTc1"/>
        <w:rPr>
          <w:lang w:val="vi-VN"/>
        </w:rPr>
      </w:pPr>
      <w:r w:rsidRPr="0094065A">
        <w:rPr>
          <w:rStyle w:val="Strong"/>
          <w:lang w:val="vi-VN"/>
        </w:rPr>
        <w:t>Ưu điểm</w:t>
      </w:r>
      <w:r w:rsidRPr="0094065A">
        <w:rPr>
          <w:lang w:val="vi-VN"/>
        </w:rPr>
        <w:t>:</w:t>
      </w:r>
    </w:p>
    <w:p w14:paraId="1B58CEA2" w14:textId="77777777" w:rsidR="00B146C3" w:rsidRPr="0094065A" w:rsidRDefault="00B146C3" w:rsidP="00B146C3">
      <w:pPr>
        <w:pStyle w:val="0TEXTc1"/>
        <w:rPr>
          <w:lang w:val="vi-VN"/>
        </w:rPr>
      </w:pPr>
      <w:r w:rsidRPr="0094065A">
        <w:rPr>
          <w:lang w:val="vi-VN"/>
        </w:rPr>
        <w:t>Tốc độ xử lý nhanh, kích thước mô hình nhỏ.</w:t>
      </w:r>
    </w:p>
    <w:p w14:paraId="38FBE7DB" w14:textId="77777777" w:rsidR="00B146C3" w:rsidRPr="0094065A" w:rsidRDefault="00B146C3" w:rsidP="00B146C3">
      <w:pPr>
        <w:pStyle w:val="0TEXTc1"/>
        <w:rPr>
          <w:lang w:val="vi-VN"/>
        </w:rPr>
      </w:pPr>
      <w:r w:rsidRPr="0094065A">
        <w:rPr>
          <w:lang w:val="vi-VN"/>
        </w:rPr>
        <w:t>Phù hợp cho các bài toán yêu cầu triển khai trên thiết bị nhẹ hoặc cần phản hồi nhanh.</w:t>
      </w:r>
    </w:p>
    <w:p w14:paraId="32FA8F95" w14:textId="77777777" w:rsidR="00B146C3" w:rsidRPr="0094065A" w:rsidRDefault="00B146C3" w:rsidP="00B146C3">
      <w:pPr>
        <w:pStyle w:val="0TEXTc1"/>
        <w:rPr>
          <w:lang w:val="vi-VN"/>
        </w:rPr>
      </w:pPr>
      <w:r w:rsidRPr="0094065A">
        <w:rPr>
          <w:rStyle w:val="Strong"/>
          <w:lang w:val="vi-VN"/>
        </w:rPr>
        <w:t>Hạn chế</w:t>
      </w:r>
      <w:r w:rsidRPr="0094065A">
        <w:rPr>
          <w:lang w:val="vi-VN"/>
        </w:rPr>
        <w:t>:</w:t>
      </w:r>
    </w:p>
    <w:p w14:paraId="5163047F" w14:textId="63F6EA37" w:rsidR="00B146C3" w:rsidRPr="0094065A" w:rsidRDefault="00B146C3" w:rsidP="00321F23">
      <w:pPr>
        <w:pStyle w:val="0TEXTc1"/>
        <w:rPr>
          <w:lang w:val="vi-VN"/>
        </w:rPr>
      </w:pPr>
      <w:r w:rsidRPr="0094065A">
        <w:rPr>
          <w:lang w:val="vi-VN"/>
        </w:rPr>
        <w:t xml:space="preserve">Độ chính xác </w:t>
      </w:r>
      <w:del w:id="341" w:author="bui" w:date="2025-05-13T09:46:00Z">
        <w:r w:rsidRPr="0094065A" w:rsidDel="00321F23">
          <w:rPr>
            <w:lang w:val="vi-VN"/>
          </w:rPr>
          <w:delText>thấp</w:delText>
        </w:r>
      </w:del>
      <w:r w:rsidRPr="0094065A">
        <w:rPr>
          <w:lang w:val="vi-VN"/>
        </w:rPr>
        <w:t xml:space="preserve"> hơn một chút so với các mô hình sâu như ResNet50 hoặc VGG16 trên tập dữ liệu lớn.</w:t>
      </w:r>
    </w:p>
    <w:p w14:paraId="5EB04CE8" w14:textId="77777777" w:rsidR="00B146C3" w:rsidRPr="0094065A" w:rsidRDefault="00B146C3" w:rsidP="00B146C3">
      <w:pPr>
        <w:pStyle w:val="0TEXTc1"/>
        <w:rPr>
          <w:lang w:val="vi-VN"/>
        </w:rPr>
      </w:pPr>
      <w:r w:rsidRPr="0094065A">
        <w:rPr>
          <w:lang w:val="vi-VN"/>
        </w:rPr>
        <w:t>Hiệu quả phụ thuộc nhiều vào kỹ thuật tinh chỉnh (fine-tuning).</w:t>
      </w:r>
    </w:p>
    <w:p w14:paraId="2C835924" w14:textId="77777777" w:rsidR="00B146C3" w:rsidRPr="00704ADC" w:rsidRDefault="00B146C3">
      <w:pPr>
        <w:pStyle w:val="0TEXTc1"/>
        <w:outlineLvl w:val="2"/>
        <w:rPr>
          <w:bCs/>
          <w:lang w:val="vi-VN"/>
        </w:rPr>
        <w:pPrChange w:id="342" w:author="bui" w:date="2025-05-13T09:46:00Z">
          <w:pPr>
            <w:pStyle w:val="0TEXTc1"/>
          </w:pPr>
        </w:pPrChange>
      </w:pPr>
      <w:bookmarkStart w:id="343" w:name="_Toc198022290"/>
      <w:r w:rsidRPr="00CB70CE">
        <w:rPr>
          <w:rStyle w:val="Strong"/>
          <w:lang w:val="vi-VN"/>
          <w:rPrChange w:id="344" w:author="bui" w:date="2025-05-13T09:13:00Z">
            <w:rPr>
              <w:rStyle w:val="Strong"/>
              <w:b w:val="0"/>
              <w:bCs w:val="0"/>
              <w:lang w:val="vi-VN"/>
            </w:rPr>
          </w:rPrChange>
        </w:rPr>
        <w:t>3.5.5. Ứng dụng trong đề tài</w:t>
      </w:r>
      <w:bookmarkEnd w:id="343"/>
    </w:p>
    <w:p w14:paraId="45FF9365" w14:textId="77777777" w:rsidR="00B146C3" w:rsidRPr="0094065A" w:rsidRDefault="00B146C3" w:rsidP="00B146C3">
      <w:pPr>
        <w:pStyle w:val="0TEXTc1"/>
        <w:rPr>
          <w:lang w:val="vi-VN"/>
        </w:rPr>
      </w:pPr>
      <w:r w:rsidRPr="0094065A">
        <w:rPr>
          <w:lang w:val="vi-VN"/>
        </w:rPr>
        <w:t>Trong đề tài này, MobileNetV2 được sử dụng như một giải pháp nhẹ, phù hợp cho việc phát triển các ứng dụng phân loại bệnh lá cây trên thiết bị di động hoặc các hệ thống giám sát nông nghiệp có tài nguyên hạn chế.</w:t>
      </w:r>
    </w:p>
    <w:p w14:paraId="52B712D9" w14:textId="77777777" w:rsidR="00B146C3" w:rsidRPr="0094065A" w:rsidRDefault="00B146C3" w:rsidP="00B146C3">
      <w:pPr>
        <w:pStyle w:val="21Level2c2"/>
        <w:rPr>
          <w:rFonts w:cs="Times New Roman"/>
          <w:color w:val="000000" w:themeColor="text1"/>
          <w:lang w:val="vi-VN"/>
        </w:rPr>
      </w:pPr>
    </w:p>
    <w:p w14:paraId="492522B7" w14:textId="62FC88C4" w:rsidR="0062297D" w:rsidRDefault="0062297D">
      <w:pPr>
        <w:pStyle w:val="21Level2c2"/>
        <w:outlineLvl w:val="1"/>
        <w:rPr>
          <w:rFonts w:cs="Times New Roman"/>
          <w:color w:val="000000" w:themeColor="text1"/>
          <w:lang w:val="vi-VN"/>
        </w:rPr>
        <w:pPrChange w:id="345" w:author="bui" w:date="2025-05-13T09:46:00Z">
          <w:pPr>
            <w:pStyle w:val="21Level2c2"/>
          </w:pPr>
        </w:pPrChange>
      </w:pPr>
      <w:bookmarkStart w:id="346" w:name="_Toc198022291"/>
      <w:r w:rsidRPr="008A532B">
        <w:rPr>
          <w:rFonts w:cs="Times New Roman"/>
          <w:color w:val="000000" w:themeColor="text1"/>
          <w:lang w:val="vi-VN"/>
        </w:rPr>
        <w:t>3.</w:t>
      </w:r>
      <w:ins w:id="347" w:author="bui" w:date="2025-05-13T09:47:00Z">
        <w:r w:rsidR="00321F23">
          <w:rPr>
            <w:rFonts w:cs="Times New Roman"/>
            <w:color w:val="000000" w:themeColor="text1"/>
            <w:lang w:val="vi-VN"/>
          </w:rPr>
          <w:t>7</w:t>
        </w:r>
      </w:ins>
      <w:del w:id="348" w:author="bui" w:date="2025-05-13T09:47:00Z">
        <w:r w:rsidR="00B146C3" w:rsidDel="00321F23">
          <w:rPr>
            <w:rFonts w:cs="Times New Roman"/>
            <w:color w:val="000000" w:themeColor="text1"/>
            <w:lang w:val="vi-VN"/>
          </w:rPr>
          <w:delText>6</w:delText>
        </w:r>
      </w:del>
      <w:r>
        <w:rPr>
          <w:rFonts w:cs="Times New Roman"/>
          <w:color w:val="000000" w:themeColor="text1"/>
          <w:lang w:val="vi-VN"/>
        </w:rPr>
        <w:t xml:space="preserve"> Chuẩn bị tập huấn luyện</w:t>
      </w:r>
      <w:bookmarkEnd w:id="346"/>
    </w:p>
    <w:p w14:paraId="4FA391D3" w14:textId="77777777" w:rsidR="0062297D" w:rsidRDefault="0062297D" w:rsidP="0062297D">
      <w:pPr>
        <w:pStyle w:val="0TEXTc1"/>
        <w:rPr>
          <w:lang w:val="vi-VN"/>
        </w:rPr>
      </w:pPr>
      <w:r w:rsidRPr="00564687">
        <w:rPr>
          <w:lang w:val="vi-VN"/>
        </w:rPr>
        <w:t xml:space="preserve">Để xây dựng tập huấn luyện chất lượng, các hình ảnh lá cây cần được phân loại và sắp xếp cẩn thận theo từng nhãn tương ứng. Cụ thể, các ảnh được chia thành </w:t>
      </w:r>
      <w:r>
        <w:rPr>
          <w:lang w:val="vi-VN"/>
        </w:rPr>
        <w:t xml:space="preserve">các </w:t>
      </w:r>
      <w:r w:rsidRPr="00564687">
        <w:rPr>
          <w:lang w:val="vi-VN"/>
        </w:rPr>
        <w:t>thư mục chính:</w:t>
      </w:r>
    </w:p>
    <w:p w14:paraId="511E287D" w14:textId="77777777" w:rsidR="0062297D" w:rsidRPr="00564687" w:rsidDel="00CB70CE" w:rsidRDefault="0062297D" w:rsidP="0062297D">
      <w:pPr>
        <w:pStyle w:val="0TEXTc1"/>
        <w:rPr>
          <w:del w:id="349" w:author="bui" w:date="2025-05-13T09:13:00Z"/>
          <w:lang w:val="vi-VN"/>
        </w:rPr>
      </w:pPr>
      <w:r w:rsidRPr="00564687">
        <w:rPr>
          <w:lang w:val="vi-VN"/>
        </w:rPr>
        <w:t>Healthy: Bao gồm ảnh của những lá cây không có dấu hiệu bệnh.</w:t>
      </w:r>
    </w:p>
    <w:p w14:paraId="0D041F47" w14:textId="4BBA0EAA" w:rsidR="0062297D" w:rsidDel="00CB70CE" w:rsidRDefault="0062297D" w:rsidP="00751C35">
      <w:pPr>
        <w:pStyle w:val="0TEXTc1"/>
        <w:numPr>
          <w:ilvl w:val="0"/>
          <w:numId w:val="2"/>
        </w:numPr>
        <w:rPr>
          <w:del w:id="350" w:author="bui" w:date="2025-05-13T09:13:00Z"/>
          <w:lang w:val="vi-VN"/>
        </w:rPr>
      </w:pPr>
      <w:del w:id="351" w:author="bui" w:date="2025-05-13T09:13:00Z">
        <w:r w:rsidDel="00CB70CE">
          <w:rPr>
            <w:lang w:val="vi-VN"/>
          </w:rPr>
          <w:delText>Lá khỏe mạnh</w:delText>
        </w:r>
      </w:del>
    </w:p>
    <w:p w14:paraId="50F7DB44" w14:textId="77777777" w:rsidR="0062297D" w:rsidRDefault="0062297D">
      <w:pPr>
        <w:pStyle w:val="0TEXTc1"/>
        <w:rPr>
          <w:lang w:val="vi-VN"/>
        </w:rPr>
        <w:pPrChange w:id="352" w:author="bui" w:date="2025-05-13T09:13:00Z">
          <w:pPr>
            <w:pStyle w:val="21Level2c2"/>
          </w:pPr>
        </w:pPrChange>
      </w:pPr>
    </w:p>
    <w:p w14:paraId="1E9AF353" w14:textId="77777777" w:rsidR="009D2787" w:rsidRPr="00007475" w:rsidRDefault="009D2787" w:rsidP="009D2787">
      <w:pPr>
        <w:pStyle w:val="21Level2c2"/>
        <w:rPr>
          <w:rFonts w:cs="Times New Roman"/>
          <w:color w:val="000000" w:themeColor="text1"/>
          <w:lang w:val="vi-VN"/>
          <w:rPrChange w:id="353" w:author="bui" w:date="2025-05-13T09:50:00Z">
            <w:rPr>
              <w:rFonts w:cs="Times New Roman"/>
              <w:color w:val="000000" w:themeColor="text1"/>
            </w:rPr>
          </w:rPrChange>
        </w:rPr>
      </w:pPr>
    </w:p>
    <w:p w14:paraId="4E066B31" w14:textId="77777777" w:rsidR="00CB70CE" w:rsidRDefault="00410792">
      <w:pPr>
        <w:pStyle w:val="0TEXTc1"/>
        <w:keepNext/>
        <w:ind w:firstLine="0"/>
        <w:rPr>
          <w:ins w:id="354" w:author="bui" w:date="2025-05-13T09:13:00Z"/>
        </w:rPr>
        <w:pPrChange w:id="355" w:author="bui" w:date="2025-05-13T09:13:00Z">
          <w:pPr>
            <w:pStyle w:val="0TEXTc1"/>
            <w:ind w:firstLine="0"/>
          </w:pPr>
        </w:pPrChange>
      </w:pPr>
      <w:r>
        <w:rPr>
          <w:noProof/>
        </w:rPr>
        <w:lastRenderedPageBreak/>
        <w:drawing>
          <wp:inline distT="0" distB="0" distL="0" distR="0" wp14:anchorId="5A835B80" wp14:editId="6C63EE80">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138805"/>
                    </a:xfrm>
                    <a:prstGeom prst="rect">
                      <a:avLst/>
                    </a:prstGeom>
                  </pic:spPr>
                </pic:pic>
              </a:graphicData>
            </a:graphic>
          </wp:inline>
        </w:drawing>
      </w:r>
    </w:p>
    <w:p w14:paraId="1A195952" w14:textId="43AD1A6C" w:rsidR="00564687" w:rsidRPr="00CB70CE" w:rsidRDefault="00CB70CE">
      <w:pPr>
        <w:pStyle w:val="Caption"/>
        <w:jc w:val="center"/>
        <w:rPr>
          <w:sz w:val="24"/>
          <w:szCs w:val="24"/>
          <w:lang w:val="vi-VN"/>
          <w:rPrChange w:id="356" w:author="bui" w:date="2025-05-13T09:14:00Z">
            <w:rPr>
              <w:lang w:val="vi-VN"/>
            </w:rPr>
          </w:rPrChange>
        </w:rPr>
        <w:pPrChange w:id="357" w:author="bui" w:date="2025-05-13T09:14:00Z">
          <w:pPr>
            <w:pStyle w:val="0TEXTc1"/>
            <w:ind w:firstLine="0"/>
          </w:pPr>
        </w:pPrChange>
      </w:pPr>
      <w:bookmarkStart w:id="358" w:name="_Toc198021444"/>
      <w:ins w:id="359" w:author="bui" w:date="2025-05-13T09:13:00Z">
        <w:r w:rsidRPr="00CB70CE">
          <w:rPr>
            <w:sz w:val="24"/>
            <w:szCs w:val="24"/>
            <w:rPrChange w:id="360" w:author="bui" w:date="2025-05-13T09:14:00Z">
              <w:rPr/>
            </w:rPrChange>
          </w:rPr>
          <w:t xml:space="preserve">Hình </w:t>
        </w:r>
        <w:r w:rsidRPr="00CB70CE">
          <w:rPr>
            <w:sz w:val="24"/>
            <w:szCs w:val="24"/>
            <w:rPrChange w:id="361" w:author="bui" w:date="2025-05-13T09:14:00Z">
              <w:rPr/>
            </w:rPrChange>
          </w:rPr>
          <w:fldChar w:fldCharType="begin"/>
        </w:r>
        <w:r w:rsidRPr="00CB70CE">
          <w:rPr>
            <w:sz w:val="24"/>
            <w:szCs w:val="24"/>
            <w:rPrChange w:id="362" w:author="bui" w:date="2025-05-13T09:14:00Z">
              <w:rPr/>
            </w:rPrChange>
          </w:rPr>
          <w:instrText xml:space="preserve"> SEQ Hình \* ARABIC </w:instrText>
        </w:r>
      </w:ins>
      <w:r w:rsidRPr="00CB70CE">
        <w:rPr>
          <w:sz w:val="24"/>
          <w:szCs w:val="24"/>
          <w:rPrChange w:id="363" w:author="bui" w:date="2025-05-13T09:14:00Z">
            <w:rPr/>
          </w:rPrChange>
        </w:rPr>
        <w:fldChar w:fldCharType="separate"/>
      </w:r>
      <w:ins w:id="364" w:author="bui" w:date="2025-05-13T09:36:00Z">
        <w:r w:rsidR="009129CE">
          <w:rPr>
            <w:noProof/>
            <w:sz w:val="24"/>
            <w:szCs w:val="24"/>
          </w:rPr>
          <w:t>13</w:t>
        </w:r>
      </w:ins>
      <w:ins w:id="365" w:author="bui" w:date="2025-05-13T09:13:00Z">
        <w:r w:rsidRPr="00CB70CE">
          <w:rPr>
            <w:sz w:val="24"/>
            <w:szCs w:val="24"/>
            <w:rPrChange w:id="366" w:author="bui" w:date="2025-05-13T09:14:00Z">
              <w:rPr/>
            </w:rPrChange>
          </w:rPr>
          <w:fldChar w:fldCharType="end"/>
        </w:r>
        <w:r w:rsidRPr="00CB70CE">
          <w:rPr>
            <w:sz w:val="24"/>
            <w:szCs w:val="24"/>
            <w:lang w:val="vi-VN"/>
            <w:rPrChange w:id="367" w:author="bui" w:date="2025-05-13T09:14:00Z">
              <w:rPr>
                <w:lang w:val="vi-VN"/>
              </w:rPr>
            </w:rPrChange>
          </w:rPr>
          <w:t xml:space="preserve"> : Tập </w:t>
        </w:r>
      </w:ins>
      <w:ins w:id="368" w:author="bui" w:date="2025-05-13T09:14:00Z">
        <w:r w:rsidRPr="00CB70CE">
          <w:rPr>
            <w:sz w:val="24"/>
            <w:szCs w:val="24"/>
            <w:lang w:val="vi-VN"/>
            <w:rPrChange w:id="369" w:author="bui" w:date="2025-05-13T09:14:00Z">
              <w:rPr>
                <w:lang w:val="vi-VN"/>
              </w:rPr>
            </w:rPrChange>
          </w:rPr>
          <w:t>dữ liệu lá khoẻ mạnh</w:t>
        </w:r>
      </w:ins>
      <w:bookmarkEnd w:id="358"/>
    </w:p>
    <w:p w14:paraId="4ADCF9DE" w14:textId="58AFA147" w:rsidR="00564687" w:rsidDel="00CB70CE" w:rsidRDefault="00564687" w:rsidP="00410792">
      <w:pPr>
        <w:pStyle w:val="0TEXTc1"/>
        <w:ind w:firstLine="0"/>
        <w:rPr>
          <w:del w:id="370" w:author="bui" w:date="2025-05-13T09:14:00Z"/>
          <w:lang w:val="vi-VN"/>
        </w:rPr>
      </w:pPr>
      <w:del w:id="371" w:author="bui" w:date="2025-05-13T09:14:00Z">
        <w:r w:rsidRPr="00564687" w:rsidDel="00CB70CE">
          <w:rPr>
            <w:lang w:val="vi-VN"/>
          </w:rPr>
          <w:delText>"Bệnh nấm lá",</w:delText>
        </w:r>
      </w:del>
    </w:p>
    <w:p w14:paraId="78B8264F" w14:textId="77777777" w:rsidR="00CB70CE" w:rsidRDefault="00410792">
      <w:pPr>
        <w:pStyle w:val="0TEXTc1"/>
        <w:keepNext/>
        <w:ind w:firstLine="0"/>
        <w:rPr>
          <w:ins w:id="372" w:author="bui" w:date="2025-05-13T09:14:00Z"/>
        </w:rPr>
        <w:pPrChange w:id="373" w:author="bui" w:date="2025-05-13T09:14:00Z">
          <w:pPr>
            <w:pStyle w:val="0TEXTc1"/>
            <w:ind w:firstLine="0"/>
          </w:pPr>
        </w:pPrChange>
      </w:pPr>
      <w:r>
        <w:rPr>
          <w:noProof/>
        </w:rPr>
        <w:drawing>
          <wp:inline distT="0" distB="0" distL="0" distR="0" wp14:anchorId="7DD5635A" wp14:editId="3AE259ED">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38805"/>
                    </a:xfrm>
                    <a:prstGeom prst="rect">
                      <a:avLst/>
                    </a:prstGeom>
                  </pic:spPr>
                </pic:pic>
              </a:graphicData>
            </a:graphic>
          </wp:inline>
        </w:drawing>
      </w:r>
    </w:p>
    <w:p w14:paraId="10461D63" w14:textId="11467AF9" w:rsidR="00564687" w:rsidRPr="00CB70CE" w:rsidDel="00CB70CE" w:rsidRDefault="00CB70CE">
      <w:pPr>
        <w:pStyle w:val="Caption"/>
        <w:jc w:val="both"/>
        <w:rPr>
          <w:del w:id="374" w:author="bui" w:date="2025-05-13T09:14:00Z"/>
          <w:lang w:val="vi-VN"/>
          <w:rPrChange w:id="375" w:author="bui" w:date="2025-05-13T09:14:00Z">
            <w:rPr>
              <w:del w:id="376" w:author="bui" w:date="2025-05-13T09:14:00Z"/>
              <w:lang w:val="vi-VN"/>
            </w:rPr>
          </w:rPrChange>
        </w:rPr>
        <w:pPrChange w:id="377" w:author="bui" w:date="2025-05-13T09:14:00Z">
          <w:pPr>
            <w:pStyle w:val="0TEXTc1"/>
            <w:ind w:firstLine="0"/>
          </w:pPr>
        </w:pPrChange>
      </w:pPr>
      <w:bookmarkStart w:id="378" w:name="_Toc198021445"/>
      <w:ins w:id="379" w:author="bui" w:date="2025-05-13T09:14:00Z">
        <w:r>
          <w:t xml:space="preserve">Hình </w:t>
        </w:r>
        <w:r>
          <w:fldChar w:fldCharType="begin"/>
        </w:r>
        <w:r>
          <w:instrText xml:space="preserve"> SEQ Hình \* ARABIC </w:instrText>
        </w:r>
      </w:ins>
      <w:r>
        <w:fldChar w:fldCharType="separate"/>
      </w:r>
      <w:ins w:id="380" w:author="bui" w:date="2025-05-13T09:36:00Z">
        <w:r w:rsidR="009129CE">
          <w:rPr>
            <w:noProof/>
          </w:rPr>
          <w:t>14</w:t>
        </w:r>
      </w:ins>
      <w:ins w:id="381" w:author="bui" w:date="2025-05-13T09:14:00Z">
        <w:r>
          <w:fldChar w:fldCharType="end"/>
        </w:r>
        <w:r>
          <w:rPr>
            <w:lang w:val="vi-VN"/>
          </w:rPr>
          <w:t xml:space="preserve"> : Tập dữ liệu bệnh nấm lá</w:t>
        </w:r>
      </w:ins>
      <w:bookmarkEnd w:id="378"/>
    </w:p>
    <w:p w14:paraId="1C2A748F" w14:textId="2B455402" w:rsidR="00564687" w:rsidRDefault="00564687">
      <w:pPr>
        <w:pStyle w:val="Caption"/>
        <w:jc w:val="both"/>
        <w:rPr>
          <w:lang w:val="vi-VN"/>
        </w:rPr>
        <w:pPrChange w:id="382" w:author="bui" w:date="2025-05-13T09:14:00Z">
          <w:pPr>
            <w:pStyle w:val="0TEXTc1"/>
            <w:ind w:left="360" w:firstLine="0"/>
          </w:pPr>
        </w:pPrChange>
      </w:pPr>
      <w:del w:id="383" w:author="bui" w:date="2025-05-13T09:14:00Z">
        <w:r w:rsidRPr="00564687" w:rsidDel="00CB70CE">
          <w:rPr>
            <w:lang w:val="vi-VN"/>
          </w:rPr>
          <w:delText>"Bệnh bạc lá do vi khuẩn",</w:delText>
        </w:r>
      </w:del>
    </w:p>
    <w:p w14:paraId="42D77659" w14:textId="77777777" w:rsidR="00CB70CE" w:rsidRDefault="00410792">
      <w:pPr>
        <w:pStyle w:val="0TEXTc1"/>
        <w:keepNext/>
        <w:ind w:firstLine="0"/>
        <w:rPr>
          <w:ins w:id="384" w:author="bui" w:date="2025-05-13T09:14:00Z"/>
        </w:rPr>
        <w:pPrChange w:id="385" w:author="bui" w:date="2025-05-13T09:14:00Z">
          <w:pPr>
            <w:pStyle w:val="0TEXTc1"/>
            <w:ind w:firstLine="0"/>
          </w:pPr>
        </w:pPrChange>
      </w:pPr>
      <w:r>
        <w:rPr>
          <w:noProof/>
        </w:rPr>
        <w:lastRenderedPageBreak/>
        <w:drawing>
          <wp:inline distT="0" distB="0" distL="0" distR="0" wp14:anchorId="421C0F5F" wp14:editId="57AA3DA3">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8805"/>
                    </a:xfrm>
                    <a:prstGeom prst="rect">
                      <a:avLst/>
                    </a:prstGeom>
                  </pic:spPr>
                </pic:pic>
              </a:graphicData>
            </a:graphic>
          </wp:inline>
        </w:drawing>
      </w:r>
    </w:p>
    <w:p w14:paraId="1B9A781F" w14:textId="456C22F7" w:rsidR="00564687" w:rsidRPr="00CB70CE" w:rsidRDefault="00CB70CE">
      <w:pPr>
        <w:pStyle w:val="Caption"/>
        <w:jc w:val="center"/>
        <w:rPr>
          <w:sz w:val="24"/>
          <w:szCs w:val="24"/>
          <w:lang w:val="vi-VN"/>
          <w:rPrChange w:id="386" w:author="bui" w:date="2025-05-13T09:14:00Z">
            <w:rPr>
              <w:lang w:val="vi-VN"/>
            </w:rPr>
          </w:rPrChange>
        </w:rPr>
        <w:pPrChange w:id="387" w:author="bui" w:date="2025-05-13T09:14:00Z">
          <w:pPr>
            <w:pStyle w:val="0TEXTc1"/>
            <w:ind w:firstLine="0"/>
          </w:pPr>
        </w:pPrChange>
      </w:pPr>
      <w:bookmarkStart w:id="388" w:name="_Toc198021446"/>
      <w:ins w:id="389" w:author="bui" w:date="2025-05-13T09:14:00Z">
        <w:r w:rsidRPr="00CB70CE">
          <w:rPr>
            <w:sz w:val="24"/>
            <w:szCs w:val="24"/>
            <w:rPrChange w:id="390" w:author="bui" w:date="2025-05-13T09:14:00Z">
              <w:rPr/>
            </w:rPrChange>
          </w:rPr>
          <w:t xml:space="preserve">Hình </w:t>
        </w:r>
        <w:r w:rsidRPr="00CB70CE">
          <w:rPr>
            <w:sz w:val="24"/>
            <w:szCs w:val="24"/>
            <w:rPrChange w:id="391" w:author="bui" w:date="2025-05-13T09:14:00Z">
              <w:rPr/>
            </w:rPrChange>
          </w:rPr>
          <w:fldChar w:fldCharType="begin"/>
        </w:r>
        <w:r w:rsidRPr="00CB70CE">
          <w:rPr>
            <w:sz w:val="24"/>
            <w:szCs w:val="24"/>
            <w:rPrChange w:id="392" w:author="bui" w:date="2025-05-13T09:14:00Z">
              <w:rPr/>
            </w:rPrChange>
          </w:rPr>
          <w:instrText xml:space="preserve"> SEQ Hình \* ARABIC </w:instrText>
        </w:r>
      </w:ins>
      <w:r w:rsidRPr="00CB70CE">
        <w:rPr>
          <w:sz w:val="24"/>
          <w:szCs w:val="24"/>
          <w:rPrChange w:id="393" w:author="bui" w:date="2025-05-13T09:14:00Z">
            <w:rPr/>
          </w:rPrChange>
        </w:rPr>
        <w:fldChar w:fldCharType="separate"/>
      </w:r>
      <w:ins w:id="394" w:author="bui" w:date="2025-05-13T09:36:00Z">
        <w:r w:rsidR="009129CE">
          <w:rPr>
            <w:noProof/>
            <w:sz w:val="24"/>
            <w:szCs w:val="24"/>
          </w:rPr>
          <w:t>15</w:t>
        </w:r>
      </w:ins>
      <w:ins w:id="395" w:author="bui" w:date="2025-05-13T09:14:00Z">
        <w:r w:rsidRPr="00CB70CE">
          <w:rPr>
            <w:sz w:val="24"/>
            <w:szCs w:val="24"/>
            <w:rPrChange w:id="396" w:author="bui" w:date="2025-05-13T09:14:00Z">
              <w:rPr/>
            </w:rPrChange>
          </w:rPr>
          <w:fldChar w:fldCharType="end"/>
        </w:r>
        <w:r w:rsidRPr="00CB70CE">
          <w:rPr>
            <w:sz w:val="24"/>
            <w:szCs w:val="24"/>
            <w:lang w:val="vi-VN"/>
            <w:rPrChange w:id="397" w:author="bui" w:date="2025-05-13T09:14:00Z">
              <w:rPr>
                <w:lang w:val="vi-VN"/>
              </w:rPr>
            </w:rPrChange>
          </w:rPr>
          <w:t xml:space="preserve"> : Tập dữ liệu bệnh bạc lá do vi khuẩn</w:t>
        </w:r>
      </w:ins>
      <w:bookmarkEnd w:id="388"/>
    </w:p>
    <w:p w14:paraId="23C64128" w14:textId="377F3953" w:rsidR="00564687" w:rsidDel="00CB70CE" w:rsidRDefault="00564687" w:rsidP="00564687">
      <w:pPr>
        <w:pStyle w:val="0TEXTc1"/>
        <w:ind w:left="360" w:firstLine="0"/>
        <w:rPr>
          <w:del w:id="398" w:author="bui" w:date="2025-05-13T09:14:00Z"/>
          <w:lang w:val="vi-VN"/>
        </w:rPr>
      </w:pPr>
      <w:del w:id="399" w:author="bui" w:date="2025-05-13T09:14:00Z">
        <w:r w:rsidRPr="00564687" w:rsidDel="00CB70CE">
          <w:rPr>
            <w:lang w:val="vi-VN"/>
          </w:rPr>
          <w:delText>"Bệnh loét cam quýt",</w:delText>
        </w:r>
      </w:del>
    </w:p>
    <w:p w14:paraId="7D43FD2D" w14:textId="77777777" w:rsidR="00CB70CE" w:rsidRDefault="00410792">
      <w:pPr>
        <w:pStyle w:val="0TEXTc1"/>
        <w:keepNext/>
        <w:ind w:firstLine="0"/>
        <w:rPr>
          <w:ins w:id="400" w:author="bui" w:date="2025-05-13T09:14:00Z"/>
        </w:rPr>
        <w:pPrChange w:id="401" w:author="bui" w:date="2025-05-13T09:14:00Z">
          <w:pPr>
            <w:pStyle w:val="0TEXTc1"/>
            <w:ind w:firstLine="0"/>
          </w:pPr>
        </w:pPrChange>
      </w:pPr>
      <w:r>
        <w:rPr>
          <w:noProof/>
        </w:rPr>
        <w:drawing>
          <wp:inline distT="0" distB="0" distL="0" distR="0" wp14:anchorId="5D8FC51B" wp14:editId="4556CB0D">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8805"/>
                    </a:xfrm>
                    <a:prstGeom prst="rect">
                      <a:avLst/>
                    </a:prstGeom>
                  </pic:spPr>
                </pic:pic>
              </a:graphicData>
            </a:graphic>
          </wp:inline>
        </w:drawing>
      </w:r>
    </w:p>
    <w:p w14:paraId="4E35A7A4" w14:textId="00DAD61A" w:rsidR="00564687" w:rsidRPr="00CB70CE" w:rsidRDefault="00CB70CE">
      <w:pPr>
        <w:pStyle w:val="Caption"/>
        <w:jc w:val="center"/>
        <w:rPr>
          <w:sz w:val="24"/>
          <w:szCs w:val="24"/>
          <w:lang w:val="vi-VN"/>
          <w:rPrChange w:id="402" w:author="bui" w:date="2025-05-13T09:15:00Z">
            <w:rPr>
              <w:lang w:val="vi-VN"/>
            </w:rPr>
          </w:rPrChange>
        </w:rPr>
        <w:pPrChange w:id="403" w:author="bui" w:date="2025-05-13T09:15:00Z">
          <w:pPr>
            <w:pStyle w:val="0TEXTc1"/>
            <w:ind w:firstLine="0"/>
          </w:pPr>
        </w:pPrChange>
      </w:pPr>
      <w:bookmarkStart w:id="404" w:name="_Toc198021447"/>
      <w:ins w:id="405" w:author="bui" w:date="2025-05-13T09:14:00Z">
        <w:r w:rsidRPr="00CB70CE">
          <w:rPr>
            <w:sz w:val="24"/>
            <w:szCs w:val="24"/>
            <w:rPrChange w:id="406" w:author="bui" w:date="2025-05-13T09:15:00Z">
              <w:rPr/>
            </w:rPrChange>
          </w:rPr>
          <w:t xml:space="preserve">Hình </w:t>
        </w:r>
        <w:r w:rsidRPr="00CB70CE">
          <w:rPr>
            <w:sz w:val="24"/>
            <w:szCs w:val="24"/>
            <w:rPrChange w:id="407" w:author="bui" w:date="2025-05-13T09:15:00Z">
              <w:rPr/>
            </w:rPrChange>
          </w:rPr>
          <w:fldChar w:fldCharType="begin"/>
        </w:r>
        <w:r w:rsidRPr="00CB70CE">
          <w:rPr>
            <w:sz w:val="24"/>
            <w:szCs w:val="24"/>
            <w:rPrChange w:id="408" w:author="bui" w:date="2025-05-13T09:15:00Z">
              <w:rPr/>
            </w:rPrChange>
          </w:rPr>
          <w:instrText xml:space="preserve"> SEQ Hình \* ARABIC </w:instrText>
        </w:r>
      </w:ins>
      <w:r w:rsidRPr="00CB70CE">
        <w:rPr>
          <w:sz w:val="24"/>
          <w:szCs w:val="24"/>
          <w:rPrChange w:id="409" w:author="bui" w:date="2025-05-13T09:15:00Z">
            <w:rPr/>
          </w:rPrChange>
        </w:rPr>
        <w:fldChar w:fldCharType="separate"/>
      </w:r>
      <w:ins w:id="410" w:author="bui" w:date="2025-05-13T09:36:00Z">
        <w:r w:rsidR="009129CE">
          <w:rPr>
            <w:noProof/>
            <w:sz w:val="24"/>
            <w:szCs w:val="24"/>
          </w:rPr>
          <w:t>16</w:t>
        </w:r>
      </w:ins>
      <w:ins w:id="411" w:author="bui" w:date="2025-05-13T09:14:00Z">
        <w:r w:rsidRPr="00CB70CE">
          <w:rPr>
            <w:sz w:val="24"/>
            <w:szCs w:val="24"/>
            <w:rPrChange w:id="412" w:author="bui" w:date="2025-05-13T09:15:00Z">
              <w:rPr/>
            </w:rPrChange>
          </w:rPr>
          <w:fldChar w:fldCharType="end"/>
        </w:r>
        <w:r w:rsidRPr="00CB70CE">
          <w:rPr>
            <w:sz w:val="24"/>
            <w:szCs w:val="24"/>
            <w:lang w:val="vi-VN"/>
            <w:rPrChange w:id="413" w:author="bui" w:date="2025-05-13T09:15:00Z">
              <w:rPr>
                <w:lang w:val="vi-VN"/>
              </w:rPr>
            </w:rPrChange>
          </w:rPr>
          <w:t xml:space="preserve"> : Tập dữ liệu bệnh loét cam quýt</w:t>
        </w:r>
      </w:ins>
      <w:bookmarkEnd w:id="404"/>
    </w:p>
    <w:p w14:paraId="07BE5FA5" w14:textId="1EC38463" w:rsidR="00564687" w:rsidDel="00CB70CE" w:rsidRDefault="00564687" w:rsidP="00564687">
      <w:pPr>
        <w:pStyle w:val="0TEXTc1"/>
        <w:ind w:left="360" w:firstLine="0"/>
        <w:rPr>
          <w:del w:id="414" w:author="bui" w:date="2025-05-13T09:15:00Z"/>
          <w:lang w:val="vi-VN"/>
        </w:rPr>
      </w:pPr>
      <w:del w:id="415" w:author="bui" w:date="2025-05-13T09:15:00Z">
        <w:r w:rsidRPr="00564687" w:rsidDel="00CB70CE">
          <w:rPr>
            <w:lang w:val="vi-VN"/>
          </w:rPr>
          <w:lastRenderedPageBreak/>
          <w:delText>"Virus xoăn lá",</w:delText>
        </w:r>
      </w:del>
    </w:p>
    <w:p w14:paraId="0C1C7BAD" w14:textId="77777777" w:rsidR="00CB70CE" w:rsidRDefault="00410792">
      <w:pPr>
        <w:pStyle w:val="0TEXTc1"/>
        <w:keepNext/>
        <w:ind w:left="360" w:firstLine="0"/>
        <w:rPr>
          <w:ins w:id="416" w:author="bui" w:date="2025-05-13T09:15:00Z"/>
        </w:rPr>
        <w:pPrChange w:id="417" w:author="bui" w:date="2025-05-13T09:15:00Z">
          <w:pPr>
            <w:pStyle w:val="0TEXTc1"/>
            <w:ind w:left="360" w:firstLine="0"/>
          </w:pPr>
        </w:pPrChange>
      </w:pPr>
      <w:r>
        <w:rPr>
          <w:noProof/>
        </w:rPr>
        <w:drawing>
          <wp:inline distT="0" distB="0" distL="0" distR="0" wp14:anchorId="68936CBD" wp14:editId="71121BB3">
            <wp:extent cx="5580380" cy="31388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8805"/>
                    </a:xfrm>
                    <a:prstGeom prst="rect">
                      <a:avLst/>
                    </a:prstGeom>
                  </pic:spPr>
                </pic:pic>
              </a:graphicData>
            </a:graphic>
          </wp:inline>
        </w:drawing>
      </w:r>
    </w:p>
    <w:p w14:paraId="402FE20C" w14:textId="7162C2E6" w:rsidR="00564687" w:rsidRPr="00CB70CE" w:rsidRDefault="00CB70CE">
      <w:pPr>
        <w:pStyle w:val="Caption"/>
        <w:jc w:val="center"/>
        <w:rPr>
          <w:sz w:val="24"/>
          <w:szCs w:val="24"/>
          <w:lang w:val="vi-VN"/>
          <w:rPrChange w:id="418" w:author="bui" w:date="2025-05-13T09:15:00Z">
            <w:rPr>
              <w:lang w:val="vi-VN"/>
            </w:rPr>
          </w:rPrChange>
        </w:rPr>
        <w:pPrChange w:id="419" w:author="bui" w:date="2025-05-13T09:15:00Z">
          <w:pPr>
            <w:pStyle w:val="0TEXTc1"/>
            <w:ind w:left="360" w:firstLine="0"/>
          </w:pPr>
        </w:pPrChange>
      </w:pPr>
      <w:bookmarkStart w:id="420" w:name="_Toc198021448"/>
      <w:ins w:id="421" w:author="bui" w:date="2025-05-13T09:15:00Z">
        <w:r w:rsidRPr="00CB70CE">
          <w:rPr>
            <w:sz w:val="24"/>
            <w:szCs w:val="24"/>
            <w:rPrChange w:id="422" w:author="bui" w:date="2025-05-13T09:15:00Z">
              <w:rPr/>
            </w:rPrChange>
          </w:rPr>
          <w:t xml:space="preserve">Hình </w:t>
        </w:r>
        <w:r w:rsidRPr="00CB70CE">
          <w:rPr>
            <w:sz w:val="24"/>
            <w:szCs w:val="24"/>
            <w:rPrChange w:id="423" w:author="bui" w:date="2025-05-13T09:15:00Z">
              <w:rPr/>
            </w:rPrChange>
          </w:rPr>
          <w:fldChar w:fldCharType="begin"/>
        </w:r>
        <w:r w:rsidRPr="00CB70CE">
          <w:rPr>
            <w:sz w:val="24"/>
            <w:szCs w:val="24"/>
            <w:rPrChange w:id="424" w:author="bui" w:date="2025-05-13T09:15:00Z">
              <w:rPr/>
            </w:rPrChange>
          </w:rPr>
          <w:instrText xml:space="preserve"> SEQ Hình \* ARABIC </w:instrText>
        </w:r>
      </w:ins>
      <w:r w:rsidRPr="00CB70CE">
        <w:rPr>
          <w:sz w:val="24"/>
          <w:szCs w:val="24"/>
          <w:rPrChange w:id="425" w:author="bui" w:date="2025-05-13T09:15:00Z">
            <w:rPr/>
          </w:rPrChange>
        </w:rPr>
        <w:fldChar w:fldCharType="separate"/>
      </w:r>
      <w:ins w:id="426" w:author="bui" w:date="2025-05-13T09:36:00Z">
        <w:r w:rsidR="009129CE">
          <w:rPr>
            <w:noProof/>
            <w:sz w:val="24"/>
            <w:szCs w:val="24"/>
          </w:rPr>
          <w:t>17</w:t>
        </w:r>
      </w:ins>
      <w:ins w:id="427" w:author="bui" w:date="2025-05-13T09:15:00Z">
        <w:r w:rsidRPr="00CB70CE">
          <w:rPr>
            <w:sz w:val="24"/>
            <w:szCs w:val="24"/>
            <w:rPrChange w:id="428" w:author="bui" w:date="2025-05-13T09:15:00Z">
              <w:rPr/>
            </w:rPrChange>
          </w:rPr>
          <w:fldChar w:fldCharType="end"/>
        </w:r>
        <w:r w:rsidRPr="00CB70CE">
          <w:rPr>
            <w:sz w:val="24"/>
            <w:szCs w:val="24"/>
            <w:lang w:val="vi-VN"/>
            <w:rPrChange w:id="429" w:author="bui" w:date="2025-05-13T09:15:00Z">
              <w:rPr>
                <w:lang w:val="vi-VN"/>
              </w:rPr>
            </w:rPrChange>
          </w:rPr>
          <w:t xml:space="preserve"> : Tập dữ liệu bệnh xoăn lá</w:t>
        </w:r>
      </w:ins>
      <w:bookmarkEnd w:id="420"/>
    </w:p>
    <w:p w14:paraId="535A3215" w14:textId="77777777" w:rsidR="00564687" w:rsidRPr="00564687" w:rsidRDefault="00564687" w:rsidP="00564687">
      <w:pPr>
        <w:pStyle w:val="0TEXTc1"/>
        <w:ind w:left="360" w:firstLine="0"/>
        <w:rPr>
          <w:lang w:val="vi-VN"/>
        </w:rPr>
      </w:pPr>
    </w:p>
    <w:p w14:paraId="2D67F4B1" w14:textId="45AECC6C" w:rsidR="00564687" w:rsidDel="00CB70CE" w:rsidRDefault="00564687" w:rsidP="00564687">
      <w:pPr>
        <w:pStyle w:val="0TEXTc1"/>
        <w:ind w:left="360" w:firstLine="0"/>
        <w:rPr>
          <w:del w:id="430" w:author="bui" w:date="2025-05-13T09:15:00Z"/>
          <w:lang w:val="vi-VN"/>
        </w:rPr>
      </w:pPr>
      <w:del w:id="431" w:author="bui" w:date="2025-05-13T09:15:00Z">
        <w:r w:rsidRPr="00564687" w:rsidDel="00CB70CE">
          <w:rPr>
            <w:lang w:val="vi-VN"/>
          </w:rPr>
          <w:delText>"Bệnh thiếu đinh dưỡng lá",</w:delText>
        </w:r>
      </w:del>
    </w:p>
    <w:p w14:paraId="1755FBFB" w14:textId="77777777" w:rsidR="00CB70CE" w:rsidRDefault="00410792">
      <w:pPr>
        <w:pStyle w:val="0TEXTc1"/>
        <w:keepNext/>
        <w:ind w:left="360" w:firstLine="0"/>
        <w:rPr>
          <w:ins w:id="432" w:author="bui" w:date="2025-05-13T09:15:00Z"/>
        </w:rPr>
        <w:pPrChange w:id="433" w:author="bui" w:date="2025-05-13T09:15:00Z">
          <w:pPr>
            <w:pStyle w:val="0TEXTc1"/>
            <w:ind w:left="360" w:firstLine="0"/>
          </w:pPr>
        </w:pPrChange>
      </w:pPr>
      <w:r>
        <w:rPr>
          <w:noProof/>
        </w:rPr>
        <w:drawing>
          <wp:inline distT="0" distB="0" distL="0" distR="0" wp14:anchorId="6215985A" wp14:editId="1FD2035E">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8805"/>
                    </a:xfrm>
                    <a:prstGeom prst="rect">
                      <a:avLst/>
                    </a:prstGeom>
                  </pic:spPr>
                </pic:pic>
              </a:graphicData>
            </a:graphic>
          </wp:inline>
        </w:drawing>
      </w:r>
    </w:p>
    <w:p w14:paraId="7F55584E" w14:textId="3B475E56" w:rsidR="00564687" w:rsidRPr="00CB70CE" w:rsidRDefault="00CB70CE">
      <w:pPr>
        <w:pStyle w:val="Caption"/>
        <w:jc w:val="center"/>
        <w:rPr>
          <w:sz w:val="24"/>
          <w:szCs w:val="24"/>
          <w:lang w:val="vi-VN"/>
          <w:rPrChange w:id="434" w:author="bui" w:date="2025-05-13T09:15:00Z">
            <w:rPr>
              <w:lang w:val="vi-VN"/>
            </w:rPr>
          </w:rPrChange>
        </w:rPr>
        <w:pPrChange w:id="435" w:author="bui" w:date="2025-05-13T09:15:00Z">
          <w:pPr>
            <w:pStyle w:val="0TEXTc1"/>
            <w:ind w:left="360" w:firstLine="0"/>
          </w:pPr>
        </w:pPrChange>
      </w:pPr>
      <w:bookmarkStart w:id="436" w:name="_Toc198021449"/>
      <w:ins w:id="437" w:author="bui" w:date="2025-05-13T09:15:00Z">
        <w:r w:rsidRPr="00CB70CE">
          <w:rPr>
            <w:sz w:val="24"/>
            <w:szCs w:val="24"/>
            <w:rPrChange w:id="438" w:author="bui" w:date="2025-05-13T09:15:00Z">
              <w:rPr/>
            </w:rPrChange>
          </w:rPr>
          <w:t xml:space="preserve">Hình </w:t>
        </w:r>
        <w:r w:rsidRPr="00CB70CE">
          <w:rPr>
            <w:sz w:val="24"/>
            <w:szCs w:val="24"/>
            <w:rPrChange w:id="439" w:author="bui" w:date="2025-05-13T09:15:00Z">
              <w:rPr/>
            </w:rPrChange>
          </w:rPr>
          <w:fldChar w:fldCharType="begin"/>
        </w:r>
        <w:r w:rsidRPr="00CB70CE">
          <w:rPr>
            <w:sz w:val="24"/>
            <w:szCs w:val="24"/>
            <w:rPrChange w:id="440" w:author="bui" w:date="2025-05-13T09:15:00Z">
              <w:rPr/>
            </w:rPrChange>
          </w:rPr>
          <w:instrText xml:space="preserve"> SEQ Hình \* ARABIC </w:instrText>
        </w:r>
      </w:ins>
      <w:r w:rsidRPr="00CB70CE">
        <w:rPr>
          <w:sz w:val="24"/>
          <w:szCs w:val="24"/>
          <w:rPrChange w:id="441" w:author="bui" w:date="2025-05-13T09:15:00Z">
            <w:rPr/>
          </w:rPrChange>
        </w:rPr>
        <w:fldChar w:fldCharType="separate"/>
      </w:r>
      <w:ins w:id="442" w:author="bui" w:date="2025-05-13T09:36:00Z">
        <w:r w:rsidR="009129CE">
          <w:rPr>
            <w:noProof/>
            <w:sz w:val="24"/>
            <w:szCs w:val="24"/>
          </w:rPr>
          <w:t>18</w:t>
        </w:r>
      </w:ins>
      <w:ins w:id="443" w:author="bui" w:date="2025-05-13T09:15:00Z">
        <w:r w:rsidRPr="00CB70CE">
          <w:rPr>
            <w:sz w:val="24"/>
            <w:szCs w:val="24"/>
            <w:rPrChange w:id="444" w:author="bui" w:date="2025-05-13T09:15:00Z">
              <w:rPr/>
            </w:rPrChange>
          </w:rPr>
          <w:fldChar w:fldCharType="end"/>
        </w:r>
        <w:r w:rsidRPr="00CB70CE">
          <w:rPr>
            <w:sz w:val="24"/>
            <w:szCs w:val="24"/>
            <w:lang w:val="vi-VN"/>
            <w:rPrChange w:id="445" w:author="bui" w:date="2025-05-13T09:15:00Z">
              <w:rPr>
                <w:lang w:val="vi-VN"/>
              </w:rPr>
            </w:rPrChange>
          </w:rPr>
          <w:t xml:space="preserve"> : Tập dữ liệu bệnh thiếu dinh dưỡng lá</w:t>
        </w:r>
      </w:ins>
      <w:bookmarkEnd w:id="436"/>
    </w:p>
    <w:p w14:paraId="75B40FC0" w14:textId="77777777" w:rsidR="00564687" w:rsidRPr="00564687" w:rsidRDefault="00564687" w:rsidP="00564687">
      <w:pPr>
        <w:pStyle w:val="0TEXTc1"/>
        <w:ind w:left="360" w:firstLine="0"/>
        <w:rPr>
          <w:lang w:val="vi-VN"/>
        </w:rPr>
      </w:pPr>
    </w:p>
    <w:p w14:paraId="0822E32D" w14:textId="569DE9D8" w:rsidR="00564687" w:rsidDel="00CB70CE" w:rsidRDefault="00564687" w:rsidP="00564687">
      <w:pPr>
        <w:pStyle w:val="0TEXTc1"/>
        <w:ind w:left="360" w:firstLine="0"/>
        <w:rPr>
          <w:del w:id="446" w:author="bui" w:date="2025-05-13T09:15:00Z"/>
          <w:lang w:val="vi-VN"/>
        </w:rPr>
      </w:pPr>
      <w:del w:id="447" w:author="bui" w:date="2025-05-13T09:15:00Z">
        <w:r w:rsidRPr="00564687" w:rsidDel="00CB70CE">
          <w:rPr>
            <w:lang w:val="vi-VN"/>
          </w:rPr>
          <w:lastRenderedPageBreak/>
          <w:delText>"Lá bị khô",</w:delText>
        </w:r>
      </w:del>
    </w:p>
    <w:p w14:paraId="6991C8E3" w14:textId="77777777" w:rsidR="00CB70CE" w:rsidRDefault="00410792">
      <w:pPr>
        <w:pStyle w:val="0TEXTc1"/>
        <w:keepNext/>
        <w:ind w:left="360" w:firstLine="0"/>
        <w:rPr>
          <w:ins w:id="448" w:author="bui" w:date="2025-05-13T09:15:00Z"/>
        </w:rPr>
        <w:pPrChange w:id="449" w:author="bui" w:date="2025-05-13T09:15:00Z">
          <w:pPr>
            <w:pStyle w:val="0TEXTc1"/>
            <w:ind w:left="360" w:firstLine="0"/>
          </w:pPr>
        </w:pPrChange>
      </w:pPr>
      <w:r>
        <w:rPr>
          <w:noProof/>
        </w:rPr>
        <w:drawing>
          <wp:inline distT="0" distB="0" distL="0" distR="0" wp14:anchorId="1AEC01C4" wp14:editId="5BB86DD2">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8805"/>
                    </a:xfrm>
                    <a:prstGeom prst="rect">
                      <a:avLst/>
                    </a:prstGeom>
                  </pic:spPr>
                </pic:pic>
              </a:graphicData>
            </a:graphic>
          </wp:inline>
        </w:drawing>
      </w:r>
    </w:p>
    <w:p w14:paraId="3A7357D9" w14:textId="274A3361" w:rsidR="00564687" w:rsidRPr="00DC3234" w:rsidRDefault="00CB70CE">
      <w:pPr>
        <w:pStyle w:val="Caption"/>
        <w:jc w:val="center"/>
        <w:rPr>
          <w:sz w:val="24"/>
          <w:szCs w:val="24"/>
          <w:lang w:val="vi-VN"/>
          <w:rPrChange w:id="450" w:author="bui" w:date="2025-05-13T09:16:00Z">
            <w:rPr>
              <w:lang w:val="vi-VN"/>
            </w:rPr>
          </w:rPrChange>
        </w:rPr>
        <w:pPrChange w:id="451" w:author="bui" w:date="2025-05-13T09:16:00Z">
          <w:pPr>
            <w:pStyle w:val="0TEXTc1"/>
            <w:ind w:left="360" w:firstLine="0"/>
          </w:pPr>
        </w:pPrChange>
      </w:pPr>
      <w:bookmarkStart w:id="452" w:name="_Toc198021450"/>
      <w:ins w:id="453" w:author="bui" w:date="2025-05-13T09:15:00Z">
        <w:r w:rsidRPr="00DC3234">
          <w:rPr>
            <w:sz w:val="24"/>
            <w:szCs w:val="24"/>
            <w:rPrChange w:id="454" w:author="bui" w:date="2025-05-13T09:16:00Z">
              <w:rPr/>
            </w:rPrChange>
          </w:rPr>
          <w:t xml:space="preserve">Hình </w:t>
        </w:r>
        <w:r w:rsidRPr="00DC3234">
          <w:rPr>
            <w:sz w:val="24"/>
            <w:szCs w:val="24"/>
            <w:rPrChange w:id="455" w:author="bui" w:date="2025-05-13T09:16:00Z">
              <w:rPr/>
            </w:rPrChange>
          </w:rPr>
          <w:fldChar w:fldCharType="begin"/>
        </w:r>
        <w:r w:rsidRPr="00DC3234">
          <w:rPr>
            <w:sz w:val="24"/>
            <w:szCs w:val="24"/>
            <w:rPrChange w:id="456" w:author="bui" w:date="2025-05-13T09:16:00Z">
              <w:rPr/>
            </w:rPrChange>
          </w:rPr>
          <w:instrText xml:space="preserve"> SEQ Hình \* ARABIC </w:instrText>
        </w:r>
      </w:ins>
      <w:r w:rsidRPr="00DC3234">
        <w:rPr>
          <w:sz w:val="24"/>
          <w:szCs w:val="24"/>
          <w:rPrChange w:id="457" w:author="bui" w:date="2025-05-13T09:16:00Z">
            <w:rPr/>
          </w:rPrChange>
        </w:rPr>
        <w:fldChar w:fldCharType="separate"/>
      </w:r>
      <w:ins w:id="458" w:author="bui" w:date="2025-05-13T09:36:00Z">
        <w:r w:rsidR="009129CE">
          <w:rPr>
            <w:noProof/>
            <w:sz w:val="24"/>
            <w:szCs w:val="24"/>
          </w:rPr>
          <w:t>19</w:t>
        </w:r>
      </w:ins>
      <w:ins w:id="459" w:author="bui" w:date="2025-05-13T09:15:00Z">
        <w:r w:rsidRPr="00DC3234">
          <w:rPr>
            <w:sz w:val="24"/>
            <w:szCs w:val="24"/>
            <w:rPrChange w:id="460" w:author="bui" w:date="2025-05-13T09:16:00Z">
              <w:rPr/>
            </w:rPrChange>
          </w:rPr>
          <w:fldChar w:fldCharType="end"/>
        </w:r>
        <w:r w:rsidRPr="00DC3234">
          <w:rPr>
            <w:sz w:val="24"/>
            <w:szCs w:val="24"/>
            <w:lang w:val="vi-VN"/>
            <w:rPrChange w:id="461" w:author="bui" w:date="2025-05-13T09:16:00Z">
              <w:rPr>
                <w:lang w:val="vi-VN"/>
              </w:rPr>
            </w:rPrChange>
          </w:rPr>
          <w:t xml:space="preserve"> : </w:t>
        </w:r>
      </w:ins>
      <w:ins w:id="462" w:author="bui" w:date="2025-05-13T09:16:00Z">
        <w:r w:rsidR="00DC3234" w:rsidRPr="00DC3234">
          <w:rPr>
            <w:sz w:val="24"/>
            <w:szCs w:val="24"/>
            <w:lang w:val="vi-VN"/>
            <w:rPrChange w:id="463" w:author="bui" w:date="2025-05-13T09:16:00Z">
              <w:rPr>
                <w:lang w:val="vi-VN"/>
              </w:rPr>
            </w:rPrChange>
          </w:rPr>
          <w:t>Tập dữ liệu lá bị khô</w:t>
        </w:r>
      </w:ins>
      <w:bookmarkEnd w:id="452"/>
    </w:p>
    <w:p w14:paraId="03364E48" w14:textId="77777777" w:rsidR="00564687" w:rsidRPr="00564687" w:rsidRDefault="00564687" w:rsidP="00564687">
      <w:pPr>
        <w:pStyle w:val="0TEXTc1"/>
        <w:ind w:left="360" w:firstLine="0"/>
        <w:rPr>
          <w:lang w:val="vi-VN"/>
        </w:rPr>
      </w:pPr>
    </w:p>
    <w:p w14:paraId="5537613F" w14:textId="6BF252D2" w:rsidR="00564687" w:rsidDel="00DC3234" w:rsidRDefault="00564687" w:rsidP="00564687">
      <w:pPr>
        <w:pStyle w:val="0TEXTc1"/>
        <w:ind w:left="360" w:firstLine="0"/>
        <w:rPr>
          <w:del w:id="464" w:author="bui" w:date="2025-05-13T09:20:00Z"/>
          <w:lang w:val="vi-VN"/>
        </w:rPr>
      </w:pPr>
      <w:del w:id="465" w:author="bui" w:date="2025-05-13T09:20:00Z">
        <w:r w:rsidRPr="00564687" w:rsidDel="00DC3234">
          <w:rPr>
            <w:lang w:val="vi-VN"/>
          </w:rPr>
          <w:delText>"Nấm bồ hóng",</w:delText>
        </w:r>
      </w:del>
    </w:p>
    <w:p w14:paraId="4C157A42" w14:textId="77777777" w:rsidR="00DC3234" w:rsidRDefault="00410792">
      <w:pPr>
        <w:pStyle w:val="0TEXTc1"/>
        <w:keepNext/>
        <w:ind w:left="360" w:firstLine="0"/>
        <w:rPr>
          <w:ins w:id="466" w:author="bui" w:date="2025-05-13T09:20:00Z"/>
        </w:rPr>
        <w:pPrChange w:id="467" w:author="bui" w:date="2025-05-13T09:20:00Z">
          <w:pPr>
            <w:pStyle w:val="0TEXTc1"/>
            <w:ind w:left="360" w:firstLine="0"/>
          </w:pPr>
        </w:pPrChange>
      </w:pPr>
      <w:r>
        <w:rPr>
          <w:noProof/>
        </w:rPr>
        <w:drawing>
          <wp:inline distT="0" distB="0" distL="0" distR="0" wp14:anchorId="0DE922F5" wp14:editId="445B6F3E">
            <wp:extent cx="5580380" cy="3138805"/>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14:paraId="0B8EAA8D" w14:textId="5B8AE91F" w:rsidR="00564687" w:rsidRPr="00DC3234" w:rsidRDefault="00DC3234">
      <w:pPr>
        <w:pStyle w:val="Caption"/>
        <w:jc w:val="center"/>
        <w:rPr>
          <w:ins w:id="468" w:author="bui" w:date="2025-05-13T09:20:00Z"/>
          <w:sz w:val="24"/>
          <w:szCs w:val="24"/>
          <w:lang w:val="vi-VN"/>
          <w:rPrChange w:id="469" w:author="bui" w:date="2025-05-13T09:20:00Z">
            <w:rPr>
              <w:ins w:id="470" w:author="bui" w:date="2025-05-13T09:20:00Z"/>
              <w:lang w:val="vi-VN"/>
            </w:rPr>
          </w:rPrChange>
        </w:rPr>
        <w:pPrChange w:id="471" w:author="bui" w:date="2025-05-13T09:20:00Z">
          <w:pPr>
            <w:pStyle w:val="0TEXTc1"/>
            <w:ind w:left="360" w:firstLine="0"/>
          </w:pPr>
        </w:pPrChange>
      </w:pPr>
      <w:bookmarkStart w:id="472" w:name="_Toc198021451"/>
      <w:ins w:id="473" w:author="bui" w:date="2025-05-13T09:20:00Z">
        <w:r w:rsidRPr="00DC3234">
          <w:rPr>
            <w:sz w:val="24"/>
            <w:szCs w:val="24"/>
            <w:rPrChange w:id="474" w:author="bui" w:date="2025-05-13T09:20:00Z">
              <w:rPr/>
            </w:rPrChange>
          </w:rPr>
          <w:t xml:space="preserve">Hình </w:t>
        </w:r>
        <w:r w:rsidRPr="00DC3234">
          <w:rPr>
            <w:sz w:val="24"/>
            <w:szCs w:val="24"/>
            <w:rPrChange w:id="475" w:author="bui" w:date="2025-05-13T09:20:00Z">
              <w:rPr/>
            </w:rPrChange>
          </w:rPr>
          <w:fldChar w:fldCharType="begin"/>
        </w:r>
        <w:r w:rsidRPr="00DC3234">
          <w:rPr>
            <w:sz w:val="24"/>
            <w:szCs w:val="24"/>
            <w:rPrChange w:id="476" w:author="bui" w:date="2025-05-13T09:20:00Z">
              <w:rPr/>
            </w:rPrChange>
          </w:rPr>
          <w:instrText xml:space="preserve"> SEQ Hình \* ARABIC </w:instrText>
        </w:r>
      </w:ins>
      <w:r w:rsidRPr="00DC3234">
        <w:rPr>
          <w:sz w:val="24"/>
          <w:szCs w:val="24"/>
          <w:rPrChange w:id="477" w:author="bui" w:date="2025-05-13T09:20:00Z">
            <w:rPr/>
          </w:rPrChange>
        </w:rPr>
        <w:fldChar w:fldCharType="separate"/>
      </w:r>
      <w:ins w:id="478" w:author="bui" w:date="2025-05-13T09:36:00Z">
        <w:r w:rsidR="009129CE">
          <w:rPr>
            <w:noProof/>
            <w:sz w:val="24"/>
            <w:szCs w:val="24"/>
          </w:rPr>
          <w:t>20</w:t>
        </w:r>
      </w:ins>
      <w:ins w:id="479" w:author="bui" w:date="2025-05-13T09:20:00Z">
        <w:r w:rsidRPr="00DC3234">
          <w:rPr>
            <w:sz w:val="24"/>
            <w:szCs w:val="24"/>
            <w:rPrChange w:id="480" w:author="bui" w:date="2025-05-13T09:20:00Z">
              <w:rPr/>
            </w:rPrChange>
          </w:rPr>
          <w:fldChar w:fldCharType="end"/>
        </w:r>
        <w:r w:rsidRPr="00DC3234">
          <w:rPr>
            <w:sz w:val="24"/>
            <w:szCs w:val="24"/>
            <w:lang w:val="vi-VN"/>
            <w:rPrChange w:id="481" w:author="bui" w:date="2025-05-13T09:20:00Z">
              <w:rPr>
                <w:lang w:val="vi-VN"/>
              </w:rPr>
            </w:rPrChange>
          </w:rPr>
          <w:t xml:space="preserve"> : Tập dữ liệu nấm bồ hóng</w:t>
        </w:r>
        <w:bookmarkEnd w:id="472"/>
      </w:ins>
    </w:p>
    <w:p w14:paraId="6346344D" w14:textId="77777777" w:rsidR="00DC3234" w:rsidRDefault="00DC3234" w:rsidP="00564687">
      <w:pPr>
        <w:pStyle w:val="0TEXTc1"/>
        <w:ind w:left="360" w:firstLine="0"/>
        <w:rPr>
          <w:lang w:val="vi-VN"/>
        </w:rPr>
      </w:pPr>
    </w:p>
    <w:p w14:paraId="76A3ED16" w14:textId="77777777" w:rsidR="00564687" w:rsidRPr="00564687" w:rsidRDefault="00564687" w:rsidP="00564687">
      <w:pPr>
        <w:pStyle w:val="0TEXTc1"/>
        <w:ind w:left="360" w:firstLine="0"/>
        <w:rPr>
          <w:lang w:val="vi-VN"/>
        </w:rPr>
      </w:pPr>
    </w:p>
    <w:p w14:paraId="0CE98223" w14:textId="05F0BBFE" w:rsidR="00564687" w:rsidDel="00DC3234" w:rsidRDefault="00564687" w:rsidP="00564687">
      <w:pPr>
        <w:pStyle w:val="0TEXTc1"/>
        <w:ind w:left="360" w:firstLine="0"/>
        <w:rPr>
          <w:del w:id="482" w:author="bui" w:date="2025-05-13T09:20:00Z"/>
          <w:lang w:val="vi-VN"/>
        </w:rPr>
      </w:pPr>
      <w:del w:id="483" w:author="bui" w:date="2025-05-13T09:20:00Z">
        <w:r w:rsidRPr="00564687" w:rsidDel="00DC3234">
          <w:rPr>
            <w:lang w:val="vi-VN"/>
          </w:rPr>
          <w:lastRenderedPageBreak/>
          <w:delText>"</w:delText>
        </w:r>
        <w:r w:rsidDel="00DC3234">
          <w:rPr>
            <w:lang w:val="vi-VN"/>
          </w:rPr>
          <w:delText>Lá bị côn trùng ăn</w:delText>
        </w:r>
        <w:r w:rsidRPr="00564687" w:rsidDel="00DC3234">
          <w:rPr>
            <w:lang w:val="vi-VN"/>
          </w:rPr>
          <w:delText>",</w:delText>
        </w:r>
      </w:del>
    </w:p>
    <w:p w14:paraId="5572C778" w14:textId="77777777" w:rsidR="00DC3234" w:rsidRDefault="00410792">
      <w:pPr>
        <w:pStyle w:val="0TEXTc1"/>
        <w:keepNext/>
        <w:ind w:left="360" w:firstLine="0"/>
        <w:jc w:val="center"/>
        <w:rPr>
          <w:ins w:id="484" w:author="bui" w:date="2025-05-13T09:21:00Z"/>
        </w:rPr>
        <w:pPrChange w:id="485" w:author="bui" w:date="2025-05-13T09:21:00Z">
          <w:pPr>
            <w:pStyle w:val="0TEXTc1"/>
            <w:ind w:left="360" w:firstLine="0"/>
            <w:jc w:val="center"/>
          </w:pPr>
        </w:pPrChange>
      </w:pPr>
      <w:r>
        <w:rPr>
          <w:noProof/>
        </w:rPr>
        <w:drawing>
          <wp:inline distT="0" distB="0" distL="0" distR="0" wp14:anchorId="07911E44" wp14:editId="15ED86BC">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14:paraId="6D30D80D" w14:textId="470216A2" w:rsidR="00564687" w:rsidRPr="00DC3234" w:rsidRDefault="00DC3234">
      <w:pPr>
        <w:pStyle w:val="Caption"/>
        <w:jc w:val="center"/>
        <w:rPr>
          <w:sz w:val="24"/>
          <w:szCs w:val="24"/>
          <w:lang w:val="vi-VN"/>
          <w:rPrChange w:id="486" w:author="bui" w:date="2025-05-13T09:21:00Z">
            <w:rPr>
              <w:lang w:val="vi-VN"/>
            </w:rPr>
          </w:rPrChange>
        </w:rPr>
        <w:pPrChange w:id="487" w:author="bui" w:date="2025-05-13T09:21:00Z">
          <w:pPr>
            <w:pStyle w:val="0TEXTc1"/>
            <w:ind w:left="360" w:firstLine="0"/>
          </w:pPr>
        </w:pPrChange>
      </w:pPr>
      <w:bookmarkStart w:id="488" w:name="_Toc198021452"/>
      <w:ins w:id="489" w:author="bui" w:date="2025-05-13T09:21:00Z">
        <w:r w:rsidRPr="00DC3234">
          <w:rPr>
            <w:sz w:val="24"/>
            <w:szCs w:val="24"/>
            <w:rPrChange w:id="490" w:author="bui" w:date="2025-05-13T09:21:00Z">
              <w:rPr/>
            </w:rPrChange>
          </w:rPr>
          <w:t xml:space="preserve">Hình </w:t>
        </w:r>
        <w:r w:rsidRPr="00DC3234">
          <w:rPr>
            <w:sz w:val="24"/>
            <w:szCs w:val="24"/>
            <w:rPrChange w:id="491" w:author="bui" w:date="2025-05-13T09:21:00Z">
              <w:rPr/>
            </w:rPrChange>
          </w:rPr>
          <w:fldChar w:fldCharType="begin"/>
        </w:r>
        <w:r w:rsidRPr="00DC3234">
          <w:rPr>
            <w:sz w:val="24"/>
            <w:szCs w:val="24"/>
            <w:rPrChange w:id="492" w:author="bui" w:date="2025-05-13T09:21:00Z">
              <w:rPr/>
            </w:rPrChange>
          </w:rPr>
          <w:instrText xml:space="preserve"> SEQ Hình \* ARABIC </w:instrText>
        </w:r>
      </w:ins>
      <w:r w:rsidRPr="00DC3234">
        <w:rPr>
          <w:sz w:val="24"/>
          <w:szCs w:val="24"/>
          <w:rPrChange w:id="493" w:author="bui" w:date="2025-05-13T09:21:00Z">
            <w:rPr/>
          </w:rPrChange>
        </w:rPr>
        <w:fldChar w:fldCharType="separate"/>
      </w:r>
      <w:ins w:id="494" w:author="bui" w:date="2025-05-13T09:36:00Z">
        <w:r w:rsidR="009129CE">
          <w:rPr>
            <w:noProof/>
            <w:sz w:val="24"/>
            <w:szCs w:val="24"/>
          </w:rPr>
          <w:t>21</w:t>
        </w:r>
      </w:ins>
      <w:ins w:id="495" w:author="bui" w:date="2025-05-13T09:21:00Z">
        <w:r w:rsidRPr="00DC3234">
          <w:rPr>
            <w:sz w:val="24"/>
            <w:szCs w:val="24"/>
            <w:rPrChange w:id="496" w:author="bui" w:date="2025-05-13T09:21:00Z">
              <w:rPr/>
            </w:rPrChange>
          </w:rPr>
          <w:fldChar w:fldCharType="end"/>
        </w:r>
        <w:r w:rsidRPr="00DC3234">
          <w:rPr>
            <w:sz w:val="24"/>
            <w:szCs w:val="24"/>
            <w:lang w:val="vi-VN"/>
            <w:rPrChange w:id="497" w:author="bui" w:date="2025-05-13T09:21:00Z">
              <w:rPr>
                <w:lang w:val="vi-VN"/>
              </w:rPr>
            </w:rPrChange>
          </w:rPr>
          <w:t xml:space="preserve"> : Tập dữ liệu lá bị bọ phá hoại</w:t>
        </w:r>
      </w:ins>
      <w:bookmarkEnd w:id="488"/>
    </w:p>
    <w:p w14:paraId="52523027" w14:textId="752A8897" w:rsidR="00564687" w:rsidRPr="00564687" w:rsidRDefault="00564687" w:rsidP="00564687">
      <w:pPr>
        <w:pStyle w:val="0TEXTc1"/>
        <w:ind w:firstLine="0"/>
        <w:rPr>
          <w:b/>
          <w:lang w:val="vi-VN"/>
        </w:rPr>
      </w:pPr>
    </w:p>
    <w:p w14:paraId="5F6879F7" w14:textId="0FC50374" w:rsidR="00E72B72" w:rsidRDefault="0030536C">
      <w:pPr>
        <w:pStyle w:val="21Level2c2"/>
        <w:outlineLvl w:val="1"/>
        <w:rPr>
          <w:rFonts w:cs="Times New Roman"/>
          <w:color w:val="000000" w:themeColor="text1"/>
          <w:lang w:val="vi-VN"/>
        </w:rPr>
        <w:pPrChange w:id="498" w:author="bui" w:date="2025-05-13T09:47:00Z">
          <w:pPr>
            <w:pStyle w:val="21Level2c2"/>
          </w:pPr>
        </w:pPrChange>
      </w:pPr>
      <w:bookmarkStart w:id="499" w:name="_Toc198022292"/>
      <w:r w:rsidRPr="00483A23">
        <w:rPr>
          <w:rFonts w:cs="Times New Roman"/>
          <w:color w:val="000000" w:themeColor="text1"/>
          <w:lang w:val="vi-VN"/>
        </w:rPr>
        <w:t>3.</w:t>
      </w:r>
      <w:ins w:id="500" w:author="bui" w:date="2025-05-13T09:47:00Z">
        <w:r w:rsidR="00321F23">
          <w:rPr>
            <w:rFonts w:cs="Times New Roman"/>
            <w:color w:val="000000" w:themeColor="text1"/>
            <w:lang w:val="vi-VN"/>
          </w:rPr>
          <w:t>8</w:t>
        </w:r>
      </w:ins>
      <w:del w:id="501" w:author="bui" w:date="2025-05-13T09:47:00Z">
        <w:r w:rsidR="0062297D" w:rsidDel="00321F23">
          <w:rPr>
            <w:rFonts w:cs="Times New Roman"/>
            <w:color w:val="000000" w:themeColor="text1"/>
            <w:lang w:val="vi-VN"/>
          </w:rPr>
          <w:delText>6</w:delText>
        </w:r>
      </w:del>
      <w:r w:rsidRPr="00483A23">
        <w:rPr>
          <w:rFonts w:cs="Times New Roman"/>
          <w:color w:val="000000" w:themeColor="text1"/>
          <w:lang w:val="vi-VN"/>
        </w:rPr>
        <w:t>. Tiền xử lý dữ liệu</w:t>
      </w:r>
      <w:bookmarkEnd w:id="499"/>
      <w:r w:rsidRPr="00483A23">
        <w:rPr>
          <w:rFonts w:cs="Times New Roman"/>
          <w:color w:val="000000" w:themeColor="text1"/>
          <w:lang w:val="vi-VN"/>
        </w:rPr>
        <w:t xml:space="preserve"> </w:t>
      </w:r>
    </w:p>
    <w:p w14:paraId="6C5E8810" w14:textId="3A1A1A1C" w:rsidR="00E72B72" w:rsidRPr="00E72B72" w:rsidRDefault="00DC3234" w:rsidP="00704ADC">
      <w:pPr>
        <w:pStyle w:val="0TEXTc1"/>
        <w:rPr>
          <w:lang w:val="vi-VN"/>
        </w:rPr>
      </w:pPr>
      <w:ins w:id="502" w:author="bui" w:date="2025-05-13T09:21:00Z">
        <w:r>
          <w:rPr>
            <w:lang w:val="vi-VN"/>
          </w:rPr>
          <w:t>T</w:t>
        </w:r>
      </w:ins>
      <w:r w:rsidR="00E72B72" w:rsidRPr="00E72B72">
        <w:rPr>
          <w:lang w:val="vi-VN"/>
        </w:rPr>
        <w:t>rước khi tiến hành huấn luyện các mô hình học sâu, dữ liệu đầu vào cần được xử lý sơ bộ nhằm đảm bảo tính đồng nhất và tăng hiệu quả học. Trong đề tài này, tập dữ liệu sử dụng là ảnh lá cây với hai loại nhãn: lá bình thường và lá bị bệnh.</w:t>
      </w:r>
    </w:p>
    <w:p w14:paraId="11C07D53" w14:textId="314F8E54" w:rsidR="00E72B72" w:rsidRPr="00E72B72" w:rsidRDefault="00E72B72" w:rsidP="00321F23">
      <w:pPr>
        <w:pStyle w:val="0TEXTc1"/>
        <w:rPr>
          <w:lang w:val="vi-VN"/>
        </w:rPr>
      </w:pPr>
      <w:r w:rsidRPr="00E72B72">
        <w:rPr>
          <w:lang w:val="vi-VN"/>
        </w:rPr>
        <w:t>Các bước tiền xử lý được thực hiện như sau:</w:t>
      </w:r>
    </w:p>
    <w:p w14:paraId="20948A9C" w14:textId="77777777" w:rsidR="00E72B72" w:rsidRPr="00E72B72" w:rsidRDefault="00E72B72" w:rsidP="00321F23">
      <w:pPr>
        <w:pStyle w:val="0TEXTc1"/>
        <w:rPr>
          <w:lang w:val="vi-VN"/>
        </w:rPr>
      </w:pPr>
      <w:r w:rsidRPr="00E72B72">
        <w:rPr>
          <w:lang w:val="vi-VN"/>
        </w:rPr>
        <w:t>Chuẩn hóa kích thước ảnh:</w:t>
      </w:r>
    </w:p>
    <w:p w14:paraId="07B4E563" w14:textId="5413F2A6" w:rsidR="00E72B72" w:rsidRPr="00E72B72" w:rsidRDefault="00E72B72" w:rsidP="00321F23">
      <w:pPr>
        <w:pStyle w:val="0TEXTc1"/>
        <w:rPr>
          <w:lang w:val="vi-VN"/>
        </w:rPr>
      </w:pPr>
      <w:r w:rsidRPr="00E72B72">
        <w:rPr>
          <w:lang w:val="vi-VN"/>
        </w:rPr>
        <w:t>Tất cả ảnh được resize về kích thước cố định 150×150 pixel để đảm bảo đầu vào thống nhất cho các mô hình như CNN, VGG16, ResNet50 và MobileNetV2.</w:t>
      </w:r>
    </w:p>
    <w:p w14:paraId="41D0CB86" w14:textId="77777777" w:rsidR="00E72B72" w:rsidRPr="00E72B72" w:rsidRDefault="00E72B72" w:rsidP="00321F23">
      <w:pPr>
        <w:pStyle w:val="0TEXTc1"/>
        <w:rPr>
          <w:lang w:val="vi-VN"/>
        </w:rPr>
      </w:pPr>
      <w:r w:rsidRPr="00E72B72">
        <w:rPr>
          <w:lang w:val="vi-VN"/>
        </w:rPr>
        <w:t>Chuẩn hóa giá trị pixel:</w:t>
      </w:r>
    </w:p>
    <w:p w14:paraId="2261ABAB" w14:textId="1C50A4BF" w:rsidR="00E72B72" w:rsidRPr="00E72B72" w:rsidRDefault="00E72B72" w:rsidP="00321F23">
      <w:pPr>
        <w:pStyle w:val="0TEXTc1"/>
        <w:rPr>
          <w:lang w:val="vi-VN"/>
        </w:rPr>
      </w:pPr>
      <w:r w:rsidRPr="00E72B72">
        <w:rPr>
          <w:lang w:val="vi-VN"/>
        </w:rPr>
        <w:t>Giá trị điểm ảnh được đưa về khoảng [0, 1] bằng cách chia cho 255, giúp mô hình huấn luyện nhanh và ổn định hơn.</w:t>
      </w:r>
    </w:p>
    <w:p w14:paraId="1803960B" w14:textId="77777777" w:rsidR="00E72B72" w:rsidRPr="00E72B72" w:rsidRDefault="00E72B72" w:rsidP="00E72B72">
      <w:pPr>
        <w:pStyle w:val="0TEXTc1"/>
        <w:rPr>
          <w:lang w:val="vi-VN"/>
        </w:rPr>
      </w:pPr>
      <w:r w:rsidRPr="00E72B72">
        <w:rPr>
          <w:lang w:val="vi-VN"/>
        </w:rPr>
        <w:t>Mã hóa nhãn:</w:t>
      </w:r>
    </w:p>
    <w:p w14:paraId="7CD79A94" w14:textId="5CCCF014" w:rsidR="00E72B72" w:rsidRPr="00E72B72" w:rsidRDefault="00E72B72" w:rsidP="00E72B72">
      <w:pPr>
        <w:pStyle w:val="0TEXTc1"/>
        <w:rPr>
          <w:lang w:val="vi-VN"/>
        </w:rPr>
      </w:pPr>
      <w:r w:rsidRPr="00E72B72">
        <w:rPr>
          <w:lang w:val="vi-VN"/>
        </w:rPr>
        <w:lastRenderedPageBreak/>
        <w:t>Các nhãn phân loại được chuyển thành dạng nhị phân (0 - bình thường, 1 - bệnh), phù hợp với bài toán phân loại sử dụng hàm sigmoid.</w:t>
      </w:r>
    </w:p>
    <w:p w14:paraId="76522CED" w14:textId="77777777" w:rsidR="00E72B72" w:rsidRPr="00E72B72" w:rsidRDefault="00E72B72" w:rsidP="00E72B72">
      <w:pPr>
        <w:pStyle w:val="0TEXTc1"/>
        <w:rPr>
          <w:lang w:val="vi-VN"/>
        </w:rPr>
      </w:pPr>
      <w:r w:rsidRPr="00E72B72">
        <w:rPr>
          <w:lang w:val="vi-VN"/>
        </w:rPr>
        <w:t>Tăng cường dữ liệu (Data Augmentation):</w:t>
      </w:r>
    </w:p>
    <w:p w14:paraId="15874DC1" w14:textId="3D230E0D" w:rsidR="00E72B72" w:rsidRPr="00E72B72" w:rsidRDefault="00E72B72" w:rsidP="00E72B72">
      <w:pPr>
        <w:pStyle w:val="0TEXTc1"/>
        <w:rPr>
          <w:lang w:val="vi-VN"/>
        </w:rPr>
      </w:pPr>
      <w:r w:rsidRPr="00E72B72">
        <w:rPr>
          <w:lang w:val="vi-VN"/>
        </w:rPr>
        <w:t>Áp dụng các kỹ thuật như xoay, lật, dịch chuyển, phóng to ảnh để làm đa dạng tập dữ liệu huấn luyện, từ đó giảm nguy cơ overfitting và cải thiện khả năng tổng quát của mô hình.</w:t>
      </w:r>
    </w:p>
    <w:p w14:paraId="02BEAE66" w14:textId="77777777" w:rsidR="00E72B72" w:rsidRPr="00E72B72" w:rsidRDefault="00E72B72" w:rsidP="00E72B72">
      <w:pPr>
        <w:pStyle w:val="0TEXTc1"/>
        <w:rPr>
          <w:lang w:val="vi-VN"/>
        </w:rPr>
      </w:pPr>
      <w:r w:rsidRPr="00E72B72">
        <w:rPr>
          <w:lang w:val="vi-VN"/>
        </w:rPr>
        <w:t>Chia tập dữ liệu:</w:t>
      </w:r>
    </w:p>
    <w:p w14:paraId="59D5349E" w14:textId="04DED9F3" w:rsidR="00E72B72" w:rsidRPr="00E72B72" w:rsidRDefault="00E72B72" w:rsidP="00E72B72">
      <w:pPr>
        <w:pStyle w:val="0TEXTc1"/>
        <w:rPr>
          <w:lang w:val="vi-VN"/>
        </w:rPr>
      </w:pPr>
      <w:r w:rsidRPr="00E72B72">
        <w:rPr>
          <w:lang w:val="vi-VN"/>
        </w:rPr>
        <w:t>Tập dữ liệu được tách thành ba phần: tập huấn luyện, tập xác thực và tập kiểm tra với tỷ lệ hợp lý, nhằm đảm bảo đánh giá hiệu suất mô hình một cách khách quan.</w:t>
      </w:r>
    </w:p>
    <w:p w14:paraId="6CB77FFD" w14:textId="6350708E" w:rsidR="00E72B72" w:rsidRPr="00E72B72" w:rsidRDefault="00E72B72" w:rsidP="00E72B72">
      <w:pPr>
        <w:pStyle w:val="0TEXTc1"/>
        <w:rPr>
          <w:lang w:val="vi-VN"/>
        </w:rPr>
      </w:pPr>
      <w:r w:rsidRPr="00E72B72">
        <w:rPr>
          <w:lang w:val="vi-VN"/>
        </w:rPr>
        <w:t>Quá trình tiền xử lý đóng vai trò nền tảng, quyết định đến chất lượng học tập và khả năng tổng quát hóa của các mô hình học sâu áp dụng trong bài toán</w:t>
      </w:r>
    </w:p>
    <w:p w14:paraId="67DD0706" w14:textId="2AF752BE" w:rsidR="0030536C" w:rsidRDefault="0094065A" w:rsidP="00E72B72">
      <w:pPr>
        <w:pStyle w:val="0TEXTc1"/>
        <w:rPr>
          <w:lang w:val="vi-VN"/>
        </w:rPr>
      </w:pPr>
      <w:r>
        <w:rPr>
          <w:lang w:val="vi-VN"/>
        </w:rPr>
        <w:tab/>
      </w:r>
      <w:r>
        <w:rPr>
          <w:lang w:val="vi-VN"/>
        </w:rPr>
        <w:tab/>
      </w:r>
    </w:p>
    <w:p w14:paraId="6D2E1D29" w14:textId="31A6A5A3" w:rsidR="0094065A" w:rsidRDefault="0094065A" w:rsidP="00E72B72">
      <w:pPr>
        <w:pStyle w:val="0TEXTc1"/>
        <w:rPr>
          <w:lang w:val="vi-VN"/>
        </w:rPr>
      </w:pPr>
    </w:p>
    <w:p w14:paraId="612D192F" w14:textId="77777777" w:rsidR="0094065A" w:rsidRPr="00483A23" w:rsidRDefault="0094065A" w:rsidP="00E72B72">
      <w:pPr>
        <w:pStyle w:val="0TEXTc1"/>
        <w:rPr>
          <w:lang w:val="vi-VN"/>
        </w:rPr>
      </w:pPr>
    </w:p>
    <w:bookmarkEnd w:id="232"/>
    <w:p w14:paraId="30974280" w14:textId="77777777" w:rsidR="00A30ED3" w:rsidRDefault="00A30ED3">
      <w:pPr>
        <w:rPr>
          <w:ins w:id="503" w:author="bui" w:date="2025-05-13T09:21:00Z"/>
          <w:rFonts w:ascii="Times New Roman" w:hAnsi="Times New Roman" w:cs="Times New Roman"/>
          <w:b/>
          <w:color w:val="000000" w:themeColor="text1"/>
          <w:sz w:val="32"/>
          <w:szCs w:val="32"/>
          <w:lang w:val="vi-VN"/>
        </w:rPr>
      </w:pPr>
      <w:ins w:id="504" w:author="bui" w:date="2025-05-13T09:21:00Z">
        <w:r>
          <w:rPr>
            <w:rFonts w:cs="Times New Roman"/>
            <w:color w:val="000000" w:themeColor="text1"/>
            <w:szCs w:val="32"/>
            <w:lang w:val="vi-VN"/>
          </w:rPr>
          <w:br w:type="page"/>
        </w:r>
      </w:ins>
    </w:p>
    <w:p w14:paraId="650203AF" w14:textId="548294E7" w:rsidR="00B146C3" w:rsidRPr="00B146C3" w:rsidRDefault="00B146C3">
      <w:pPr>
        <w:pStyle w:val="1Chapterc5"/>
        <w:outlineLvl w:val="0"/>
        <w:rPr>
          <w:rFonts w:cs="Times New Roman"/>
          <w:color w:val="000000" w:themeColor="text1"/>
          <w:lang w:val="vi-VN"/>
        </w:rPr>
        <w:pPrChange w:id="505" w:author="bui" w:date="2025-05-13T09:47:00Z">
          <w:pPr>
            <w:pStyle w:val="1Chapterc5"/>
          </w:pPr>
        </w:pPrChange>
      </w:pPr>
      <w:bookmarkStart w:id="506" w:name="_Toc198022293"/>
      <w:r w:rsidRPr="00B146C3">
        <w:rPr>
          <w:rFonts w:cs="Times New Roman"/>
          <w:color w:val="000000" w:themeColor="text1"/>
          <w:szCs w:val="32"/>
          <w:lang w:val="vi-VN"/>
        </w:rPr>
        <w:lastRenderedPageBreak/>
        <w:t xml:space="preserve">CHƯƠNG 4. </w:t>
      </w:r>
      <w:r w:rsidRPr="00B146C3">
        <w:rPr>
          <w:rFonts w:cs="Times New Roman"/>
          <w:color w:val="000000" w:themeColor="text1"/>
          <w:lang w:val="vi-VN"/>
        </w:rPr>
        <w:t>THỬ</w:t>
      </w:r>
      <w:r>
        <w:rPr>
          <w:rFonts w:cs="Times New Roman"/>
          <w:color w:val="000000" w:themeColor="text1"/>
          <w:lang w:val="vi-VN"/>
        </w:rPr>
        <w:t xml:space="preserve"> NGHIỆM VÀ ĐÁNH GIÁ</w:t>
      </w:r>
      <w:bookmarkEnd w:id="506"/>
    </w:p>
    <w:p w14:paraId="08A5B6BD" w14:textId="65A80A5F" w:rsidR="0030536C" w:rsidRPr="00483A23" w:rsidRDefault="0049145F">
      <w:pPr>
        <w:pStyle w:val="0TEXTc1"/>
        <w:ind w:firstLine="0"/>
        <w:outlineLvl w:val="1"/>
        <w:rPr>
          <w:b/>
          <w:bCs/>
          <w:color w:val="000000" w:themeColor="text1"/>
          <w:lang w:val="vi-VN"/>
        </w:rPr>
        <w:pPrChange w:id="507" w:author="bui" w:date="2025-05-13T09:47:00Z">
          <w:pPr>
            <w:pStyle w:val="0TEXTc1"/>
            <w:ind w:firstLine="0"/>
          </w:pPr>
        </w:pPrChange>
      </w:pPr>
      <w:bookmarkStart w:id="508" w:name="_Toc198022294"/>
      <w:r w:rsidRPr="00483A23">
        <w:rPr>
          <w:b/>
          <w:bCs/>
          <w:color w:val="000000" w:themeColor="text1"/>
          <w:lang w:val="vi-VN"/>
        </w:rPr>
        <w:t>4</w:t>
      </w:r>
      <w:r w:rsidR="0030536C" w:rsidRPr="00483A23">
        <w:rPr>
          <w:b/>
          <w:bCs/>
          <w:color w:val="000000" w:themeColor="text1"/>
          <w:lang w:val="vi-VN"/>
        </w:rPr>
        <w:t>.1. Cấu hình và chuẩn bị đầu vào</w:t>
      </w:r>
      <w:bookmarkEnd w:id="508"/>
    </w:p>
    <w:p w14:paraId="5860214A" w14:textId="77777777" w:rsidR="0030536C" w:rsidRPr="00483A23" w:rsidRDefault="0030536C" w:rsidP="0030536C">
      <w:pPr>
        <w:pStyle w:val="0TEXTc1"/>
        <w:rPr>
          <w:color w:val="000000" w:themeColor="text1"/>
          <w:lang w:val="vi-VN"/>
        </w:rPr>
      </w:pPr>
      <w:r w:rsidRPr="00483A23">
        <w:rPr>
          <w:color w:val="000000" w:themeColor="text1"/>
          <w:lang w:val="vi-VN"/>
        </w:rPr>
        <w:t>Trước khi huấn luyện mô hình, dữ liệu ảnh X-ray được tiền xử lý và đưa về kích thước chuẩn 150×150 pixel. Các tham số chung cho quá trình huấn luyện bao gồm:</w:t>
      </w:r>
    </w:p>
    <w:p w14:paraId="7AE9E94C" w14:textId="77777777" w:rsidR="0030536C" w:rsidRPr="00483A23" w:rsidRDefault="0030536C" w:rsidP="0030536C">
      <w:pPr>
        <w:pStyle w:val="0TEXTc1"/>
        <w:rPr>
          <w:color w:val="000000" w:themeColor="text1"/>
        </w:rPr>
      </w:pPr>
      <w:r w:rsidRPr="00483A23">
        <w:rPr>
          <w:rStyle w:val="Strong"/>
          <w:color w:val="000000" w:themeColor="text1"/>
        </w:rPr>
        <w:t>Batch size</w:t>
      </w:r>
      <w:r w:rsidRPr="00483A23">
        <w:rPr>
          <w:color w:val="000000" w:themeColor="text1"/>
        </w:rPr>
        <w:t>: 32</w:t>
      </w:r>
    </w:p>
    <w:p w14:paraId="7AA80B81" w14:textId="77777777" w:rsidR="0030536C" w:rsidRPr="00483A23" w:rsidRDefault="0030536C" w:rsidP="0030536C">
      <w:pPr>
        <w:pStyle w:val="0TEXTc1"/>
        <w:rPr>
          <w:color w:val="000000" w:themeColor="text1"/>
        </w:rPr>
      </w:pPr>
      <w:r w:rsidRPr="00483A23">
        <w:rPr>
          <w:rStyle w:val="Strong"/>
          <w:color w:val="000000" w:themeColor="text1"/>
        </w:rPr>
        <w:t>Số epoch tối đa</w:t>
      </w:r>
      <w:r w:rsidRPr="00483A23">
        <w:rPr>
          <w:color w:val="000000" w:themeColor="text1"/>
        </w:rPr>
        <w:t>: 15</w:t>
      </w:r>
    </w:p>
    <w:p w14:paraId="1BCE60A8" w14:textId="77777777" w:rsidR="0030536C" w:rsidRPr="00483A23" w:rsidRDefault="0030536C" w:rsidP="0030536C">
      <w:pPr>
        <w:pStyle w:val="0TEXTc1"/>
        <w:rPr>
          <w:color w:val="000000" w:themeColor="text1"/>
        </w:rPr>
      </w:pPr>
      <w:r w:rsidRPr="00483A23">
        <w:rPr>
          <w:rStyle w:val="Strong"/>
          <w:color w:val="000000" w:themeColor="text1"/>
        </w:rPr>
        <w:t>Hàm mất mát</w:t>
      </w:r>
      <w:r w:rsidRPr="00483A23">
        <w:rPr>
          <w:color w:val="000000" w:themeColor="text1"/>
        </w:rPr>
        <w:t>: Binary Crossentropy</w:t>
      </w:r>
    </w:p>
    <w:p w14:paraId="575ECC32" w14:textId="77777777" w:rsidR="0030536C" w:rsidRPr="00483A23" w:rsidRDefault="0030536C" w:rsidP="0030536C">
      <w:pPr>
        <w:pStyle w:val="0TEXTc1"/>
        <w:rPr>
          <w:color w:val="000000" w:themeColor="text1"/>
        </w:rPr>
      </w:pPr>
      <w:r w:rsidRPr="00483A23">
        <w:rPr>
          <w:rStyle w:val="Strong"/>
          <w:color w:val="000000" w:themeColor="text1"/>
        </w:rPr>
        <w:t>Hàm tối ưu</w:t>
      </w:r>
      <w:r w:rsidRPr="00483A23">
        <w:rPr>
          <w:color w:val="000000" w:themeColor="text1"/>
        </w:rPr>
        <w:t>: Adam</w:t>
      </w:r>
    </w:p>
    <w:p w14:paraId="6ACC78B9" w14:textId="77777777" w:rsidR="0030536C" w:rsidRPr="00483A23" w:rsidRDefault="0030536C" w:rsidP="0030536C">
      <w:pPr>
        <w:pStyle w:val="0TEXTc1"/>
        <w:rPr>
          <w:color w:val="000000" w:themeColor="text1"/>
        </w:rPr>
      </w:pPr>
      <w:r w:rsidRPr="00483A23">
        <w:rPr>
          <w:rStyle w:val="Strong"/>
          <w:color w:val="000000" w:themeColor="text1"/>
        </w:rPr>
        <w:t>Đánh giá hiệu suất</w:t>
      </w:r>
      <w:r w:rsidRPr="00483A23">
        <w:rPr>
          <w:color w:val="000000" w:themeColor="text1"/>
        </w:rPr>
        <w:t>: Accuracy</w:t>
      </w:r>
    </w:p>
    <w:p w14:paraId="414033E3" w14:textId="77777777" w:rsidR="0030536C" w:rsidRPr="00483A23" w:rsidRDefault="0030536C" w:rsidP="0030536C">
      <w:pPr>
        <w:pStyle w:val="0TEXTc1"/>
        <w:rPr>
          <w:color w:val="000000" w:themeColor="text1"/>
        </w:rPr>
      </w:pPr>
      <w:r w:rsidRPr="00483A23">
        <w:rPr>
          <w:rStyle w:val="Strong"/>
          <w:color w:val="000000" w:themeColor="text1"/>
        </w:rPr>
        <w:t>Chiến lược dừng sớm (EarlyStopping)</w:t>
      </w:r>
      <w:r w:rsidRPr="00483A23">
        <w:rPr>
          <w:color w:val="000000" w:themeColor="text1"/>
        </w:rPr>
        <w:t>: dừng huấn luyện khi mô hình không cải thiện sau 3 epoch liên tiếp</w:t>
      </w:r>
    </w:p>
    <w:p w14:paraId="57136DD8" w14:textId="73EAAD70" w:rsidR="0030536C" w:rsidRPr="00483A23" w:rsidRDefault="0049145F">
      <w:pPr>
        <w:pStyle w:val="0TEXTc1"/>
        <w:outlineLvl w:val="2"/>
        <w:rPr>
          <w:b/>
          <w:bCs/>
          <w:color w:val="000000" w:themeColor="text1"/>
        </w:rPr>
        <w:pPrChange w:id="509" w:author="bui" w:date="2025-05-13T09:47:00Z">
          <w:pPr>
            <w:pStyle w:val="0TEXTc1"/>
          </w:pPr>
        </w:pPrChange>
      </w:pPr>
      <w:bookmarkStart w:id="510" w:name="_Toc198022295"/>
      <w:r w:rsidRPr="00483A23">
        <w:rPr>
          <w:b/>
          <w:bCs/>
          <w:color w:val="000000" w:themeColor="text1"/>
        </w:rPr>
        <w:t>4</w:t>
      </w:r>
      <w:r w:rsidR="0030536C" w:rsidRPr="00483A23">
        <w:rPr>
          <w:b/>
          <w:bCs/>
          <w:color w:val="000000" w:themeColor="text1"/>
        </w:rPr>
        <w:t>.</w:t>
      </w:r>
      <w:r w:rsidR="00B146C3">
        <w:rPr>
          <w:b/>
          <w:bCs/>
          <w:color w:val="000000" w:themeColor="text1"/>
        </w:rPr>
        <w:t>1</w:t>
      </w:r>
      <w:r w:rsidR="0030536C" w:rsidRPr="00483A23">
        <w:rPr>
          <w:b/>
          <w:bCs/>
          <w:color w:val="000000" w:themeColor="text1"/>
        </w:rPr>
        <w:t>.</w:t>
      </w:r>
      <w:r w:rsidR="00B146C3">
        <w:rPr>
          <w:b/>
          <w:bCs/>
          <w:color w:val="000000" w:themeColor="text1"/>
        </w:rPr>
        <w:t>1</w:t>
      </w:r>
      <w:r w:rsidR="0030536C" w:rsidRPr="00483A23">
        <w:rPr>
          <w:b/>
          <w:bCs/>
          <w:color w:val="000000" w:themeColor="text1"/>
        </w:rPr>
        <w:t xml:space="preserve"> Tăng cường dữ liệu (Data Augmentation)</w:t>
      </w:r>
      <w:bookmarkEnd w:id="510"/>
    </w:p>
    <w:p w14:paraId="1F69E444" w14:textId="77777777" w:rsidR="0030536C" w:rsidRPr="00483A23" w:rsidRDefault="0030536C" w:rsidP="0030536C">
      <w:pPr>
        <w:pStyle w:val="0TEXTc1"/>
        <w:rPr>
          <w:color w:val="000000" w:themeColor="text1"/>
        </w:rPr>
      </w:pPr>
      <w:r w:rsidRPr="00483A23">
        <w:rPr>
          <w:color w:val="000000" w:themeColor="text1"/>
        </w:rPr>
        <w:t>Để nâng cao khả năng tổng quát của mô hình và giảm hiện tượng overfitting, dữ liệu huấn luyện được tăng cường bằng các phép biến đổi hình học như:</w:t>
      </w:r>
    </w:p>
    <w:p w14:paraId="3C66D4A7" w14:textId="77777777" w:rsidR="0030536C" w:rsidRPr="00483A23" w:rsidRDefault="0030536C" w:rsidP="0030536C">
      <w:pPr>
        <w:pStyle w:val="0TEXTc1"/>
        <w:rPr>
          <w:color w:val="000000" w:themeColor="text1"/>
        </w:rPr>
      </w:pPr>
      <w:r w:rsidRPr="00483A23">
        <w:rPr>
          <w:color w:val="000000" w:themeColor="text1"/>
        </w:rPr>
        <w:t>Xoay ảnh ngẫu nhiên</w:t>
      </w:r>
    </w:p>
    <w:p w14:paraId="4FF8DD3D" w14:textId="77777777" w:rsidR="0030536C" w:rsidRPr="00483A23" w:rsidRDefault="0030536C" w:rsidP="0030536C">
      <w:pPr>
        <w:pStyle w:val="0TEXTc1"/>
        <w:rPr>
          <w:color w:val="000000" w:themeColor="text1"/>
        </w:rPr>
      </w:pPr>
      <w:r w:rsidRPr="00483A23">
        <w:rPr>
          <w:color w:val="000000" w:themeColor="text1"/>
        </w:rPr>
        <w:t>Lật ngang (horizontal flip)</w:t>
      </w:r>
    </w:p>
    <w:p w14:paraId="194C4D72" w14:textId="77777777" w:rsidR="0030536C" w:rsidRPr="00483A23" w:rsidRDefault="0030536C" w:rsidP="0030536C">
      <w:pPr>
        <w:pStyle w:val="0TEXTc1"/>
        <w:rPr>
          <w:color w:val="000000" w:themeColor="text1"/>
        </w:rPr>
      </w:pPr>
      <w:r w:rsidRPr="00483A23">
        <w:rPr>
          <w:color w:val="000000" w:themeColor="text1"/>
        </w:rPr>
        <w:t>Phóng to/thu nhỏ (zoom)</w:t>
      </w:r>
    </w:p>
    <w:p w14:paraId="1F43D18D" w14:textId="77777777" w:rsidR="0030536C" w:rsidRPr="00483A23" w:rsidRDefault="0030536C" w:rsidP="0030536C">
      <w:pPr>
        <w:pStyle w:val="0TEXTc1"/>
        <w:rPr>
          <w:color w:val="000000" w:themeColor="text1"/>
        </w:rPr>
      </w:pPr>
      <w:r w:rsidRPr="00483A23">
        <w:rPr>
          <w:color w:val="000000" w:themeColor="text1"/>
        </w:rPr>
        <w:t xml:space="preserve">Dịch chuyển chiều ngang/dọc (shift) Tăng cường dữ liệu được áp dụng thông qua thư viện </w:t>
      </w:r>
      <w:r w:rsidRPr="00483A23">
        <w:rPr>
          <w:rStyle w:val="HTMLCode"/>
          <w:rFonts w:eastAsiaTheme="majorEastAsia"/>
          <w:color w:val="000000" w:themeColor="text1"/>
        </w:rPr>
        <w:t>ImageDataGenerator</w:t>
      </w:r>
      <w:r w:rsidRPr="00483A23">
        <w:rPr>
          <w:color w:val="000000" w:themeColor="text1"/>
        </w:rPr>
        <w:t xml:space="preserve"> của Keras.</w:t>
      </w:r>
    </w:p>
    <w:p w14:paraId="11209E0A" w14:textId="6A3FD7EE" w:rsidR="0030536C" w:rsidRPr="00483A23" w:rsidRDefault="00773F77">
      <w:pPr>
        <w:pStyle w:val="0TEXTc1"/>
        <w:outlineLvl w:val="2"/>
        <w:rPr>
          <w:b/>
          <w:bCs/>
          <w:color w:val="000000" w:themeColor="text1"/>
        </w:rPr>
        <w:pPrChange w:id="511" w:author="bui" w:date="2025-05-13T09:47:00Z">
          <w:pPr>
            <w:pStyle w:val="0TEXTc1"/>
          </w:pPr>
        </w:pPrChange>
      </w:pPr>
      <w:bookmarkStart w:id="512" w:name="_Toc198022296"/>
      <w:r>
        <w:rPr>
          <w:b/>
          <w:bCs/>
          <w:color w:val="000000" w:themeColor="text1"/>
          <w:lang w:val="vi-VN"/>
        </w:rPr>
        <w:t>4</w:t>
      </w:r>
      <w:r>
        <w:rPr>
          <w:b/>
          <w:bCs/>
          <w:color w:val="000000" w:themeColor="text1"/>
        </w:rPr>
        <w:t>.</w:t>
      </w:r>
      <w:r w:rsidR="00B146C3">
        <w:rPr>
          <w:b/>
          <w:bCs/>
          <w:color w:val="000000" w:themeColor="text1"/>
          <w:lang w:val="vi-VN"/>
        </w:rPr>
        <w:t>1</w:t>
      </w:r>
      <w:r w:rsidR="0030536C" w:rsidRPr="00483A23">
        <w:rPr>
          <w:b/>
          <w:bCs/>
          <w:color w:val="000000" w:themeColor="text1"/>
        </w:rPr>
        <w:t>.</w:t>
      </w:r>
      <w:r w:rsidR="00B146C3">
        <w:rPr>
          <w:b/>
          <w:bCs/>
          <w:color w:val="000000" w:themeColor="text1"/>
        </w:rPr>
        <w:t>2</w:t>
      </w:r>
      <w:r w:rsidR="0030536C" w:rsidRPr="00483A23">
        <w:rPr>
          <w:b/>
          <w:bCs/>
          <w:color w:val="000000" w:themeColor="text1"/>
        </w:rPr>
        <w:t xml:space="preserve"> Huấn luyện mô hình VGG16</w:t>
      </w:r>
      <w:bookmarkEnd w:id="512"/>
    </w:p>
    <w:p w14:paraId="2B5BB090" w14:textId="77777777" w:rsidR="0030536C" w:rsidRPr="00483A23" w:rsidRDefault="0030536C" w:rsidP="0030536C">
      <w:pPr>
        <w:pStyle w:val="0TEXTc1"/>
        <w:rPr>
          <w:color w:val="000000" w:themeColor="text1"/>
        </w:rPr>
      </w:pPr>
      <w:r w:rsidRPr="00483A23">
        <w:rPr>
          <w:color w:val="000000" w:themeColor="text1"/>
        </w:rPr>
        <w:t xml:space="preserve">Mô hình VGG16 được sử dụng dưới dạng mô hình tiền huấn luyện với </w:t>
      </w:r>
      <w:r w:rsidRPr="00483A23">
        <w:rPr>
          <w:rStyle w:val="HTMLCode"/>
          <w:rFonts w:eastAsiaTheme="majorEastAsia"/>
          <w:color w:val="000000" w:themeColor="text1"/>
        </w:rPr>
        <w:t>weights="imagenet"</w:t>
      </w:r>
      <w:r w:rsidRPr="00483A23">
        <w:rPr>
          <w:color w:val="000000" w:themeColor="text1"/>
        </w:rPr>
        <w:t xml:space="preserve"> và </w:t>
      </w:r>
      <w:r w:rsidRPr="00483A23">
        <w:rPr>
          <w:rStyle w:val="HTMLCode"/>
          <w:rFonts w:eastAsiaTheme="majorEastAsia"/>
          <w:color w:val="000000" w:themeColor="text1"/>
        </w:rPr>
        <w:t>include_top=False</w:t>
      </w:r>
      <w:r w:rsidRPr="00483A23">
        <w:rPr>
          <w:color w:val="000000" w:themeColor="text1"/>
        </w:rPr>
        <w:t xml:space="preserve"> để bỏ phần phân loại ban đầu.</w:t>
      </w:r>
    </w:p>
    <w:p w14:paraId="7791505D" w14:textId="77777777" w:rsidR="0030536C" w:rsidRPr="00483A23" w:rsidRDefault="0030536C" w:rsidP="0030536C">
      <w:pPr>
        <w:pStyle w:val="0TEXTc1"/>
        <w:rPr>
          <w:color w:val="000000" w:themeColor="text1"/>
        </w:rPr>
      </w:pPr>
      <w:r w:rsidRPr="00483A23">
        <w:rPr>
          <w:color w:val="000000" w:themeColor="text1"/>
        </w:rPr>
        <w:t>Đóng băng toàn bộ phần thân (13 lớp tích chập gốc)</w:t>
      </w:r>
    </w:p>
    <w:p w14:paraId="1CC4E7A3" w14:textId="77777777" w:rsidR="0030536C" w:rsidRPr="00483A23" w:rsidRDefault="0030536C" w:rsidP="0030536C">
      <w:pPr>
        <w:pStyle w:val="0TEXTc1"/>
        <w:rPr>
          <w:color w:val="000000" w:themeColor="text1"/>
        </w:rPr>
      </w:pPr>
      <w:r w:rsidRPr="00483A23">
        <w:rPr>
          <w:color w:val="000000" w:themeColor="text1"/>
        </w:rPr>
        <w:lastRenderedPageBreak/>
        <w:t>Thêm các lớp Dense vào cuối để phân loại nhị phân</w:t>
      </w:r>
    </w:p>
    <w:p w14:paraId="48F728C3" w14:textId="77777777" w:rsidR="0030536C" w:rsidRPr="00483A23" w:rsidRDefault="0030536C" w:rsidP="0030536C">
      <w:pPr>
        <w:pStyle w:val="0TEXTc1"/>
        <w:rPr>
          <w:color w:val="000000" w:themeColor="text1"/>
        </w:rPr>
      </w:pPr>
      <w:r w:rsidRPr="00483A23">
        <w:rPr>
          <w:color w:val="000000" w:themeColor="text1"/>
        </w:rPr>
        <w:t>Chỉ fine-tune phần đầu ra</w:t>
      </w:r>
    </w:p>
    <w:p w14:paraId="4CE3A4CB" w14:textId="54568827" w:rsidR="0030536C" w:rsidRDefault="0030536C" w:rsidP="0030536C">
      <w:pPr>
        <w:pStyle w:val="0TEXTc1"/>
        <w:rPr>
          <w:rStyle w:val="HTMLCode"/>
          <w:rFonts w:eastAsiaTheme="majorEastAsia"/>
          <w:color w:val="000000" w:themeColor="text1"/>
        </w:rPr>
      </w:pPr>
      <w:r w:rsidRPr="00483A23">
        <w:rPr>
          <w:color w:val="000000" w:themeColor="text1"/>
        </w:rPr>
        <w:t xml:space="preserve">Mô hình được lưu dưới tên </w:t>
      </w:r>
      <w:r w:rsidRPr="00483A23">
        <w:rPr>
          <w:rStyle w:val="HTMLCode"/>
          <w:rFonts w:eastAsiaTheme="majorEastAsia"/>
          <w:color w:val="000000" w:themeColor="text1"/>
        </w:rPr>
        <w:t>vgg16_pneumonia_model.h5</w:t>
      </w:r>
    </w:p>
    <w:p w14:paraId="343DEBF7" w14:textId="77777777" w:rsidR="00A30ED3" w:rsidRDefault="00AA486A">
      <w:pPr>
        <w:pStyle w:val="0TEXTc1"/>
        <w:keepNext/>
        <w:ind w:firstLine="0"/>
        <w:rPr>
          <w:ins w:id="513" w:author="bui" w:date="2025-05-13T09:22:00Z"/>
        </w:rPr>
        <w:pPrChange w:id="514" w:author="bui" w:date="2025-05-13T09:22:00Z">
          <w:pPr>
            <w:pStyle w:val="0TEXTc1"/>
            <w:ind w:firstLine="0"/>
          </w:pPr>
        </w:pPrChange>
      </w:pPr>
      <w:r>
        <w:rPr>
          <w:noProof/>
          <w:color w:val="000000" w:themeColor="text1"/>
        </w:rPr>
        <w:drawing>
          <wp:inline distT="0" distB="0" distL="0" distR="0" wp14:anchorId="56501A08" wp14:editId="1445D9F1">
            <wp:extent cx="5580380" cy="3138805"/>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6B2204E" w14:textId="2EF91AB5" w:rsidR="00410792" w:rsidRPr="00A30ED3" w:rsidRDefault="00A30ED3">
      <w:pPr>
        <w:pStyle w:val="Caption"/>
        <w:jc w:val="center"/>
        <w:rPr>
          <w:ins w:id="515" w:author="bui" w:date="2025-05-13T09:21:00Z"/>
          <w:color w:val="000000" w:themeColor="text1"/>
          <w:sz w:val="24"/>
          <w:szCs w:val="24"/>
          <w:lang w:val="vi-VN"/>
          <w:rPrChange w:id="516" w:author="bui" w:date="2025-05-13T09:22:00Z">
            <w:rPr>
              <w:ins w:id="517" w:author="bui" w:date="2025-05-13T09:21:00Z"/>
              <w:color w:val="000000" w:themeColor="text1"/>
            </w:rPr>
          </w:rPrChange>
        </w:rPr>
        <w:pPrChange w:id="518" w:author="bui" w:date="2025-05-13T09:22:00Z">
          <w:pPr>
            <w:pStyle w:val="0TEXTc1"/>
            <w:ind w:firstLine="0"/>
          </w:pPr>
        </w:pPrChange>
      </w:pPr>
      <w:bookmarkStart w:id="519" w:name="_Toc198021453"/>
      <w:ins w:id="520" w:author="bui" w:date="2025-05-13T09:22:00Z">
        <w:r w:rsidRPr="00A30ED3">
          <w:rPr>
            <w:sz w:val="24"/>
            <w:szCs w:val="24"/>
            <w:rPrChange w:id="521" w:author="bui" w:date="2025-05-13T09:22:00Z">
              <w:rPr/>
            </w:rPrChange>
          </w:rPr>
          <w:t xml:space="preserve">Hình </w:t>
        </w:r>
        <w:r w:rsidRPr="00A30ED3">
          <w:rPr>
            <w:sz w:val="24"/>
            <w:szCs w:val="24"/>
            <w:rPrChange w:id="522" w:author="bui" w:date="2025-05-13T09:22:00Z">
              <w:rPr/>
            </w:rPrChange>
          </w:rPr>
          <w:fldChar w:fldCharType="begin"/>
        </w:r>
        <w:r w:rsidRPr="00A30ED3">
          <w:rPr>
            <w:sz w:val="24"/>
            <w:szCs w:val="24"/>
            <w:rPrChange w:id="523" w:author="bui" w:date="2025-05-13T09:22:00Z">
              <w:rPr/>
            </w:rPrChange>
          </w:rPr>
          <w:instrText xml:space="preserve"> SEQ Hình \* ARABIC </w:instrText>
        </w:r>
      </w:ins>
      <w:r w:rsidRPr="00A30ED3">
        <w:rPr>
          <w:sz w:val="24"/>
          <w:szCs w:val="24"/>
          <w:rPrChange w:id="524" w:author="bui" w:date="2025-05-13T09:22:00Z">
            <w:rPr/>
          </w:rPrChange>
        </w:rPr>
        <w:fldChar w:fldCharType="separate"/>
      </w:r>
      <w:ins w:id="525" w:author="bui" w:date="2025-05-13T09:36:00Z">
        <w:r w:rsidR="009129CE">
          <w:rPr>
            <w:noProof/>
            <w:sz w:val="24"/>
            <w:szCs w:val="24"/>
          </w:rPr>
          <w:t>22</w:t>
        </w:r>
      </w:ins>
      <w:ins w:id="526" w:author="bui" w:date="2025-05-13T09:22:00Z">
        <w:r w:rsidRPr="00A30ED3">
          <w:rPr>
            <w:sz w:val="24"/>
            <w:szCs w:val="24"/>
            <w:rPrChange w:id="527" w:author="bui" w:date="2025-05-13T09:22:00Z">
              <w:rPr/>
            </w:rPrChange>
          </w:rPr>
          <w:fldChar w:fldCharType="end"/>
        </w:r>
        <w:r w:rsidRPr="00A30ED3">
          <w:rPr>
            <w:sz w:val="24"/>
            <w:szCs w:val="24"/>
            <w:lang w:val="vi-VN"/>
            <w:rPrChange w:id="528" w:author="bui" w:date="2025-05-13T09:22:00Z">
              <w:rPr>
                <w:lang w:val="vi-VN"/>
              </w:rPr>
            </w:rPrChange>
          </w:rPr>
          <w:t xml:space="preserve"> : Quá trình huấn luyện VGG16</w:t>
        </w:r>
      </w:ins>
      <w:bookmarkEnd w:id="519"/>
    </w:p>
    <w:p w14:paraId="482FEC5B" w14:textId="77777777" w:rsidR="00A30ED3" w:rsidRPr="00483A23" w:rsidRDefault="00A30ED3" w:rsidP="00410792">
      <w:pPr>
        <w:pStyle w:val="0TEXTc1"/>
        <w:ind w:firstLine="0"/>
        <w:rPr>
          <w:color w:val="000000" w:themeColor="text1"/>
        </w:rPr>
      </w:pPr>
    </w:p>
    <w:p w14:paraId="5435E56C" w14:textId="3DD97386" w:rsidR="0030536C" w:rsidRPr="00483A23" w:rsidRDefault="00773F77">
      <w:pPr>
        <w:pStyle w:val="0TEXTc1"/>
        <w:outlineLvl w:val="2"/>
        <w:rPr>
          <w:b/>
          <w:bCs/>
          <w:color w:val="000000" w:themeColor="text1"/>
        </w:rPr>
        <w:pPrChange w:id="529" w:author="bui" w:date="2025-05-13T09:47:00Z">
          <w:pPr>
            <w:pStyle w:val="0TEXTc1"/>
          </w:pPr>
        </w:pPrChange>
      </w:pPr>
      <w:bookmarkStart w:id="530" w:name="_Toc198022297"/>
      <w:r>
        <w:rPr>
          <w:b/>
          <w:bCs/>
          <w:color w:val="000000" w:themeColor="text1"/>
          <w:lang w:val="vi-VN"/>
        </w:rPr>
        <w:t>4</w:t>
      </w:r>
      <w:r>
        <w:rPr>
          <w:b/>
          <w:bCs/>
          <w:color w:val="000000" w:themeColor="text1"/>
        </w:rPr>
        <w:t>.</w:t>
      </w:r>
      <w:r w:rsidR="00B146C3">
        <w:rPr>
          <w:b/>
          <w:bCs/>
          <w:color w:val="000000" w:themeColor="text1"/>
        </w:rPr>
        <w:t>1</w:t>
      </w:r>
      <w:r w:rsidR="0030536C" w:rsidRPr="00483A23">
        <w:rPr>
          <w:b/>
          <w:bCs/>
          <w:color w:val="000000" w:themeColor="text1"/>
        </w:rPr>
        <w:t>.</w:t>
      </w:r>
      <w:r w:rsidR="00B146C3">
        <w:rPr>
          <w:b/>
          <w:bCs/>
          <w:color w:val="000000" w:themeColor="text1"/>
        </w:rPr>
        <w:t>3</w:t>
      </w:r>
      <w:r w:rsidR="0030536C" w:rsidRPr="00483A23">
        <w:rPr>
          <w:b/>
          <w:bCs/>
          <w:color w:val="000000" w:themeColor="text1"/>
        </w:rPr>
        <w:t xml:space="preserve"> Huấn luyện mô hình ResNet50</w:t>
      </w:r>
      <w:bookmarkEnd w:id="530"/>
    </w:p>
    <w:p w14:paraId="32AF4CBB" w14:textId="77777777" w:rsidR="0030536C" w:rsidRPr="00483A23" w:rsidRDefault="0030536C" w:rsidP="0030536C">
      <w:pPr>
        <w:pStyle w:val="0TEXTc1"/>
        <w:rPr>
          <w:color w:val="000000" w:themeColor="text1"/>
        </w:rPr>
      </w:pPr>
      <w:r w:rsidRPr="00483A23">
        <w:rPr>
          <w:color w:val="000000" w:themeColor="text1"/>
        </w:rPr>
        <w:t>Tương tự như VGG16, mô hình ResNet50 được sử dụng với trọng số đã huấn luyện trên ImageNet.</w:t>
      </w:r>
    </w:p>
    <w:p w14:paraId="0A1F7C60" w14:textId="77777777" w:rsidR="0030536C" w:rsidRPr="00483A23" w:rsidRDefault="0030536C" w:rsidP="0030536C">
      <w:pPr>
        <w:pStyle w:val="0TEXTc1"/>
        <w:rPr>
          <w:color w:val="000000" w:themeColor="text1"/>
        </w:rPr>
      </w:pPr>
      <w:r w:rsidRPr="00483A23">
        <w:rPr>
          <w:color w:val="000000" w:themeColor="text1"/>
        </w:rPr>
        <w:t>Các residual block được giữ nguyên</w:t>
      </w:r>
    </w:p>
    <w:p w14:paraId="74F32B90" w14:textId="77777777" w:rsidR="0030536C" w:rsidRPr="00483A23" w:rsidRDefault="0030536C" w:rsidP="0030536C">
      <w:pPr>
        <w:pStyle w:val="0TEXTc1"/>
        <w:rPr>
          <w:color w:val="000000" w:themeColor="text1"/>
        </w:rPr>
      </w:pPr>
      <w:r w:rsidRPr="00483A23">
        <w:rPr>
          <w:color w:val="000000" w:themeColor="text1"/>
        </w:rPr>
        <w:t>Thêm các lớp phân loại tùy chỉnh phía sau</w:t>
      </w:r>
    </w:p>
    <w:p w14:paraId="2FDB3876" w14:textId="77777777" w:rsidR="0030536C" w:rsidRPr="00483A23" w:rsidRDefault="0030536C" w:rsidP="0030536C">
      <w:pPr>
        <w:pStyle w:val="0TEXTc1"/>
        <w:rPr>
          <w:color w:val="000000" w:themeColor="text1"/>
        </w:rPr>
      </w:pPr>
      <w:r w:rsidRPr="00483A23">
        <w:rPr>
          <w:color w:val="000000" w:themeColor="text1"/>
        </w:rPr>
        <w:t>Lớp cuối là sigmoid cho bài toán nhị phân</w:t>
      </w:r>
    </w:p>
    <w:p w14:paraId="0811D82B" w14:textId="56C6B6CF" w:rsidR="0030536C" w:rsidRDefault="0030536C" w:rsidP="0030536C">
      <w:pPr>
        <w:pStyle w:val="0TEXTc1"/>
        <w:rPr>
          <w:rStyle w:val="HTMLCode"/>
          <w:rFonts w:eastAsiaTheme="majorEastAsia"/>
          <w:color w:val="000000" w:themeColor="text1"/>
        </w:rPr>
      </w:pPr>
      <w:r w:rsidRPr="00483A23">
        <w:rPr>
          <w:color w:val="000000" w:themeColor="text1"/>
        </w:rPr>
        <w:t xml:space="preserve">Mô hình được lưu dưới tên </w:t>
      </w:r>
      <w:r w:rsidRPr="00483A23">
        <w:rPr>
          <w:rStyle w:val="HTMLCode"/>
          <w:rFonts w:eastAsiaTheme="majorEastAsia"/>
          <w:color w:val="000000" w:themeColor="text1"/>
        </w:rPr>
        <w:t>resnet50_pneumonia_model.keras</w:t>
      </w:r>
    </w:p>
    <w:p w14:paraId="703979D0" w14:textId="77777777" w:rsidR="00A30ED3" w:rsidRDefault="00AA486A">
      <w:pPr>
        <w:pStyle w:val="0TEXTc1"/>
        <w:keepNext/>
        <w:ind w:firstLine="0"/>
        <w:rPr>
          <w:ins w:id="531" w:author="bui" w:date="2025-05-13T09:22:00Z"/>
        </w:rPr>
        <w:pPrChange w:id="532" w:author="bui" w:date="2025-05-13T09:22:00Z">
          <w:pPr>
            <w:pStyle w:val="0TEXTc1"/>
            <w:ind w:firstLine="0"/>
          </w:pPr>
        </w:pPrChange>
      </w:pPr>
      <w:r>
        <w:rPr>
          <w:rFonts w:ascii="Courier New" w:eastAsiaTheme="majorEastAsia" w:hAnsi="Courier New" w:cs="Courier New"/>
          <w:noProof/>
          <w:color w:val="000000" w:themeColor="text1"/>
          <w:sz w:val="20"/>
          <w:szCs w:val="20"/>
        </w:rPr>
        <w:lastRenderedPageBreak/>
        <w:drawing>
          <wp:inline distT="0" distB="0" distL="0" distR="0" wp14:anchorId="229715C1" wp14:editId="118AB432">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84F1F28" w14:textId="50CC5722" w:rsidR="00AA486A" w:rsidRPr="00A30ED3" w:rsidRDefault="00A30ED3">
      <w:pPr>
        <w:pStyle w:val="Caption"/>
        <w:jc w:val="center"/>
        <w:rPr>
          <w:ins w:id="533" w:author="bui" w:date="2025-05-13T09:22:00Z"/>
          <w:rStyle w:val="HTMLCode"/>
          <w:rFonts w:eastAsiaTheme="majorEastAsia"/>
          <w:color w:val="000000" w:themeColor="text1"/>
          <w:sz w:val="28"/>
          <w:szCs w:val="28"/>
          <w:lang w:val="vi-VN"/>
          <w:rPrChange w:id="534" w:author="bui" w:date="2025-05-13T09:22:00Z">
            <w:rPr>
              <w:ins w:id="535" w:author="bui" w:date="2025-05-13T09:22:00Z"/>
              <w:rStyle w:val="HTMLCode"/>
              <w:rFonts w:eastAsiaTheme="majorEastAsia"/>
              <w:color w:val="000000" w:themeColor="text1"/>
            </w:rPr>
          </w:rPrChange>
        </w:rPr>
        <w:pPrChange w:id="536" w:author="bui" w:date="2025-05-13T09:22:00Z">
          <w:pPr>
            <w:pStyle w:val="0TEXTc1"/>
            <w:ind w:firstLine="0"/>
          </w:pPr>
        </w:pPrChange>
      </w:pPr>
      <w:bookmarkStart w:id="537" w:name="_Toc198021454"/>
      <w:ins w:id="538" w:author="bui" w:date="2025-05-13T09:22:00Z">
        <w:r w:rsidRPr="00A30ED3">
          <w:rPr>
            <w:sz w:val="24"/>
            <w:szCs w:val="24"/>
            <w:rPrChange w:id="539" w:author="bui" w:date="2025-05-13T09:22:00Z">
              <w:rPr>
                <w:rFonts w:ascii="Courier New" w:eastAsia="Times New Roman" w:hAnsi="Courier New" w:cs="Courier New"/>
                <w:sz w:val="20"/>
                <w:szCs w:val="20"/>
              </w:rPr>
            </w:rPrChange>
          </w:rPr>
          <w:t xml:space="preserve">Hình </w:t>
        </w:r>
        <w:r w:rsidRPr="00A30ED3">
          <w:rPr>
            <w:sz w:val="24"/>
            <w:szCs w:val="24"/>
            <w:rPrChange w:id="540" w:author="bui" w:date="2025-05-13T09:22:00Z">
              <w:rPr/>
            </w:rPrChange>
          </w:rPr>
          <w:fldChar w:fldCharType="begin"/>
        </w:r>
        <w:r w:rsidRPr="00A30ED3">
          <w:rPr>
            <w:sz w:val="24"/>
            <w:szCs w:val="24"/>
            <w:rPrChange w:id="541" w:author="bui" w:date="2025-05-13T09:22:00Z">
              <w:rPr/>
            </w:rPrChange>
          </w:rPr>
          <w:instrText xml:space="preserve"> SEQ Hình \* ARABIC </w:instrText>
        </w:r>
      </w:ins>
      <w:r w:rsidRPr="00A30ED3">
        <w:rPr>
          <w:sz w:val="24"/>
          <w:szCs w:val="24"/>
          <w:rPrChange w:id="542" w:author="bui" w:date="2025-05-13T09:22:00Z">
            <w:rPr/>
          </w:rPrChange>
        </w:rPr>
        <w:fldChar w:fldCharType="separate"/>
      </w:r>
      <w:ins w:id="543" w:author="bui" w:date="2025-05-13T09:36:00Z">
        <w:r w:rsidR="009129CE">
          <w:rPr>
            <w:noProof/>
            <w:sz w:val="24"/>
            <w:szCs w:val="24"/>
          </w:rPr>
          <w:t>23</w:t>
        </w:r>
      </w:ins>
      <w:ins w:id="544" w:author="bui" w:date="2025-05-13T09:22:00Z">
        <w:r w:rsidRPr="00A30ED3">
          <w:rPr>
            <w:sz w:val="24"/>
            <w:szCs w:val="24"/>
            <w:rPrChange w:id="545" w:author="bui" w:date="2025-05-13T09:22:00Z">
              <w:rPr/>
            </w:rPrChange>
          </w:rPr>
          <w:fldChar w:fldCharType="end"/>
        </w:r>
        <w:r w:rsidRPr="00A30ED3">
          <w:rPr>
            <w:sz w:val="24"/>
            <w:szCs w:val="24"/>
            <w:lang w:val="vi-VN"/>
            <w:rPrChange w:id="546" w:author="bui" w:date="2025-05-13T09:22:00Z">
              <w:rPr>
                <w:lang w:val="vi-VN"/>
              </w:rPr>
            </w:rPrChange>
          </w:rPr>
          <w:t xml:space="preserve"> : Quá trình huấn luyện ResNet50</w:t>
        </w:r>
        <w:bookmarkEnd w:id="537"/>
      </w:ins>
    </w:p>
    <w:p w14:paraId="376A6ED7" w14:textId="77777777" w:rsidR="00A30ED3" w:rsidRDefault="00A30ED3" w:rsidP="00AA486A">
      <w:pPr>
        <w:pStyle w:val="0TEXTc1"/>
        <w:ind w:firstLine="0"/>
        <w:rPr>
          <w:rStyle w:val="HTMLCode"/>
          <w:rFonts w:eastAsiaTheme="majorEastAsia"/>
          <w:color w:val="000000" w:themeColor="text1"/>
        </w:rPr>
      </w:pPr>
    </w:p>
    <w:p w14:paraId="0B14C59C" w14:textId="3E982299" w:rsidR="00773F77" w:rsidRPr="00773F77" w:rsidRDefault="00773F77">
      <w:pPr>
        <w:pStyle w:val="0TEXTc1"/>
        <w:outlineLvl w:val="2"/>
        <w:rPr>
          <w:b/>
          <w:color w:val="000000" w:themeColor="text1"/>
        </w:rPr>
        <w:pPrChange w:id="547" w:author="bui" w:date="2025-05-13T09:48:00Z">
          <w:pPr>
            <w:pStyle w:val="0TEXTc1"/>
          </w:pPr>
        </w:pPrChange>
      </w:pPr>
      <w:bookmarkStart w:id="548" w:name="_Toc198022298"/>
      <w:r>
        <w:rPr>
          <w:b/>
          <w:color w:val="000000" w:themeColor="text1"/>
        </w:rPr>
        <w:t>4.</w:t>
      </w:r>
      <w:r w:rsidR="00B146C3">
        <w:rPr>
          <w:b/>
          <w:color w:val="000000" w:themeColor="text1"/>
        </w:rPr>
        <w:t>1</w:t>
      </w:r>
      <w:r w:rsidRPr="00773F77">
        <w:rPr>
          <w:b/>
          <w:color w:val="000000" w:themeColor="text1"/>
        </w:rPr>
        <w:t>.</w:t>
      </w:r>
      <w:ins w:id="549" w:author="bui" w:date="2025-05-13T09:48:00Z">
        <w:r w:rsidR="007027EA">
          <w:rPr>
            <w:b/>
            <w:color w:val="000000" w:themeColor="text1"/>
          </w:rPr>
          <w:t>4</w:t>
        </w:r>
      </w:ins>
      <w:del w:id="550" w:author="bui" w:date="2025-05-13T09:48:00Z">
        <w:r w:rsidR="00B146C3" w:rsidDel="007027EA">
          <w:rPr>
            <w:b/>
            <w:color w:val="000000" w:themeColor="text1"/>
          </w:rPr>
          <w:delText>3</w:delText>
        </w:r>
      </w:del>
      <w:r w:rsidRPr="00773F77">
        <w:rPr>
          <w:b/>
          <w:color w:val="000000" w:themeColor="text1"/>
        </w:rPr>
        <w:t xml:space="preserve"> Huấn luyện mô hình MobileNetV2</w:t>
      </w:r>
      <w:bookmarkEnd w:id="548"/>
    </w:p>
    <w:p w14:paraId="575E0389" w14:textId="7A6A1A43" w:rsidR="00773F77" w:rsidRPr="00773F77" w:rsidRDefault="00773F77" w:rsidP="00773F77">
      <w:pPr>
        <w:pStyle w:val="0TEXTc1"/>
      </w:pPr>
      <w:r w:rsidRPr="00773F77">
        <w:t>Mô hình MobileNetV2 cũng được khai thác dưới dạng tiền huấn luyện với weights="imagenet", i</w:t>
      </w:r>
      <w:r>
        <w:t>nclude_top=False.</w:t>
      </w:r>
    </w:p>
    <w:p w14:paraId="28362FE8" w14:textId="06408099" w:rsidR="00773F77" w:rsidRPr="00773F77" w:rsidRDefault="00773F77" w:rsidP="00773F77">
      <w:pPr>
        <w:pStyle w:val="0TEXTc1"/>
      </w:pPr>
      <w:r w:rsidRPr="00773F77">
        <w:t>Đóng băng phầ</w:t>
      </w:r>
      <w:r>
        <w:t>n backbone MobileNetV2.</w:t>
      </w:r>
    </w:p>
    <w:p w14:paraId="2ECDFDEE" w14:textId="52C99AD8" w:rsidR="00773F77" w:rsidRPr="00773F77" w:rsidRDefault="00773F77" w:rsidP="00773F77">
      <w:pPr>
        <w:pStyle w:val="0TEXTc1"/>
      </w:pPr>
      <w:r w:rsidRPr="00773F77">
        <w:t>Thêm các tầng Dense cho bài toán phân loại 9 lớ</w:t>
      </w:r>
      <w:r>
        <w:t>p.</w:t>
      </w:r>
    </w:p>
    <w:p w14:paraId="436AF073" w14:textId="62A76249" w:rsidR="00773F77" w:rsidRPr="00773F77" w:rsidRDefault="00773F77" w:rsidP="00773F77">
      <w:pPr>
        <w:pStyle w:val="0TEXTc1"/>
      </w:pPr>
      <w:r w:rsidRPr="00773F77">
        <w:t>Đầu ra sử dụng softmax.</w:t>
      </w:r>
    </w:p>
    <w:p w14:paraId="2170D226" w14:textId="112F8B27" w:rsidR="00773F77" w:rsidRDefault="00773F77" w:rsidP="00773F77">
      <w:pPr>
        <w:pStyle w:val="0TEXTc1"/>
      </w:pPr>
      <w:r w:rsidRPr="00773F77">
        <w:t>Mô hình được lưu dưới tên mobilenetv2_leaf_disease.h5.</w:t>
      </w:r>
    </w:p>
    <w:p w14:paraId="3EDFDF2C" w14:textId="77777777" w:rsidR="00A30ED3" w:rsidRDefault="00AA486A">
      <w:pPr>
        <w:pStyle w:val="0TEXTc1"/>
        <w:keepNext/>
        <w:ind w:firstLine="0"/>
        <w:rPr>
          <w:ins w:id="551" w:author="bui" w:date="2025-05-13T09:22:00Z"/>
        </w:rPr>
        <w:pPrChange w:id="552" w:author="bui" w:date="2025-05-13T09:22:00Z">
          <w:pPr>
            <w:pStyle w:val="0TEXTc1"/>
            <w:ind w:firstLine="0"/>
          </w:pPr>
        </w:pPrChange>
      </w:pPr>
      <w:r>
        <w:rPr>
          <w:noProof/>
        </w:rPr>
        <w:lastRenderedPageBreak/>
        <w:drawing>
          <wp:inline distT="0" distB="0" distL="0" distR="0" wp14:anchorId="13ECADEF" wp14:editId="2CB6FBCD">
            <wp:extent cx="5580380" cy="3138805"/>
            <wp:effectExtent l="0" t="0" r="127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7FA185A" w14:textId="2BD1397C" w:rsidR="00AA486A" w:rsidRPr="00A30ED3" w:rsidRDefault="00A30ED3">
      <w:pPr>
        <w:pStyle w:val="Caption"/>
        <w:jc w:val="center"/>
        <w:rPr>
          <w:sz w:val="24"/>
          <w:szCs w:val="24"/>
          <w:lang w:val="vi-VN"/>
          <w:rPrChange w:id="553" w:author="bui" w:date="2025-05-13T09:23:00Z">
            <w:rPr/>
          </w:rPrChange>
        </w:rPr>
        <w:pPrChange w:id="554" w:author="bui" w:date="2025-05-13T09:23:00Z">
          <w:pPr>
            <w:pStyle w:val="0TEXTc1"/>
            <w:ind w:firstLine="0"/>
          </w:pPr>
        </w:pPrChange>
      </w:pPr>
      <w:bookmarkStart w:id="555" w:name="_Toc198021455"/>
      <w:ins w:id="556" w:author="bui" w:date="2025-05-13T09:22:00Z">
        <w:r w:rsidRPr="00A30ED3">
          <w:rPr>
            <w:sz w:val="24"/>
            <w:szCs w:val="24"/>
            <w:rPrChange w:id="557" w:author="bui" w:date="2025-05-13T09:23:00Z">
              <w:rPr/>
            </w:rPrChange>
          </w:rPr>
          <w:t xml:space="preserve">Hình </w:t>
        </w:r>
        <w:r w:rsidRPr="00A30ED3">
          <w:rPr>
            <w:sz w:val="24"/>
            <w:szCs w:val="24"/>
            <w:rPrChange w:id="558" w:author="bui" w:date="2025-05-13T09:23:00Z">
              <w:rPr/>
            </w:rPrChange>
          </w:rPr>
          <w:fldChar w:fldCharType="begin"/>
        </w:r>
        <w:r w:rsidRPr="00A30ED3">
          <w:rPr>
            <w:sz w:val="24"/>
            <w:szCs w:val="24"/>
            <w:rPrChange w:id="559" w:author="bui" w:date="2025-05-13T09:23:00Z">
              <w:rPr/>
            </w:rPrChange>
          </w:rPr>
          <w:instrText xml:space="preserve"> SEQ Hình \* ARABIC </w:instrText>
        </w:r>
      </w:ins>
      <w:r w:rsidRPr="00A30ED3">
        <w:rPr>
          <w:sz w:val="24"/>
          <w:szCs w:val="24"/>
          <w:rPrChange w:id="560" w:author="bui" w:date="2025-05-13T09:23:00Z">
            <w:rPr/>
          </w:rPrChange>
        </w:rPr>
        <w:fldChar w:fldCharType="separate"/>
      </w:r>
      <w:ins w:id="561" w:author="bui" w:date="2025-05-13T09:36:00Z">
        <w:r w:rsidR="009129CE">
          <w:rPr>
            <w:noProof/>
            <w:sz w:val="24"/>
            <w:szCs w:val="24"/>
          </w:rPr>
          <w:t>24</w:t>
        </w:r>
      </w:ins>
      <w:ins w:id="562" w:author="bui" w:date="2025-05-13T09:22:00Z">
        <w:r w:rsidRPr="00A30ED3">
          <w:rPr>
            <w:sz w:val="24"/>
            <w:szCs w:val="24"/>
            <w:rPrChange w:id="563" w:author="bui" w:date="2025-05-13T09:23:00Z">
              <w:rPr/>
            </w:rPrChange>
          </w:rPr>
          <w:fldChar w:fldCharType="end"/>
        </w:r>
      </w:ins>
      <w:ins w:id="564" w:author="bui" w:date="2025-05-13T09:23:00Z">
        <w:r w:rsidRPr="00A30ED3">
          <w:rPr>
            <w:sz w:val="24"/>
            <w:szCs w:val="24"/>
            <w:lang w:val="vi-VN"/>
            <w:rPrChange w:id="565" w:author="bui" w:date="2025-05-13T09:23:00Z">
              <w:rPr>
                <w:lang w:val="vi-VN"/>
              </w:rPr>
            </w:rPrChange>
          </w:rPr>
          <w:t xml:space="preserve"> : Quá trình huấn luyện MobileNetV2</w:t>
        </w:r>
      </w:ins>
      <w:bookmarkEnd w:id="555"/>
    </w:p>
    <w:p w14:paraId="51F47203" w14:textId="77777777" w:rsidR="0030536C" w:rsidRPr="00483A23" w:rsidRDefault="0030536C" w:rsidP="00421959">
      <w:pPr>
        <w:pStyle w:val="21Level2c2"/>
        <w:rPr>
          <w:rFonts w:cs="Times New Roman"/>
          <w:color w:val="000000" w:themeColor="text1"/>
        </w:rPr>
      </w:pPr>
    </w:p>
    <w:p w14:paraId="1F89CF53" w14:textId="7A6A16E5" w:rsidR="005931F9" w:rsidRPr="00483A23" w:rsidRDefault="00B146C3">
      <w:pPr>
        <w:pStyle w:val="21Level2c2"/>
        <w:outlineLvl w:val="1"/>
        <w:rPr>
          <w:rFonts w:cs="Times New Roman"/>
          <w:color w:val="000000" w:themeColor="text1"/>
          <w:lang w:val="vi-VN"/>
        </w:rPr>
        <w:pPrChange w:id="566" w:author="bui" w:date="2025-05-13T09:48:00Z">
          <w:pPr>
            <w:pStyle w:val="21Level2c2"/>
          </w:pPr>
        </w:pPrChange>
      </w:pPr>
      <w:bookmarkStart w:id="567" w:name="_Toc198022299"/>
      <w:r>
        <w:rPr>
          <w:rFonts w:cs="Times New Roman"/>
          <w:color w:val="000000" w:themeColor="text1"/>
        </w:rPr>
        <w:t>4</w:t>
      </w:r>
      <w:r w:rsidR="0030536C" w:rsidRPr="00483A23">
        <w:rPr>
          <w:rFonts w:cs="Times New Roman"/>
          <w:color w:val="000000" w:themeColor="text1"/>
          <w:lang w:val="vi-VN"/>
        </w:rPr>
        <w:t>.</w:t>
      </w:r>
      <w:r>
        <w:rPr>
          <w:rFonts w:cs="Times New Roman"/>
          <w:color w:val="000000" w:themeColor="text1"/>
          <w:lang w:val="vi-VN"/>
        </w:rPr>
        <w:t>2</w:t>
      </w:r>
      <w:r w:rsidR="0030536C" w:rsidRPr="00483A23">
        <w:rPr>
          <w:rFonts w:cs="Times New Roman"/>
          <w:color w:val="000000" w:themeColor="text1"/>
          <w:lang w:val="vi-VN"/>
        </w:rPr>
        <w:t xml:space="preserve"> Kết quả huấn luyện mô hình</w:t>
      </w:r>
      <w:bookmarkEnd w:id="567"/>
      <w:r w:rsidR="0030536C" w:rsidRPr="00483A23">
        <w:rPr>
          <w:rFonts w:cs="Times New Roman"/>
          <w:color w:val="000000" w:themeColor="text1"/>
          <w:lang w:val="vi-VN"/>
        </w:rPr>
        <w:t xml:space="preserve"> </w:t>
      </w:r>
    </w:p>
    <w:p w14:paraId="0A2A3380" w14:textId="5490E7F6" w:rsidR="0030536C" w:rsidRPr="00483A23" w:rsidRDefault="00B146C3">
      <w:pPr>
        <w:pStyle w:val="21Level2c2"/>
        <w:outlineLvl w:val="2"/>
        <w:rPr>
          <w:rFonts w:cs="Times New Roman"/>
          <w:color w:val="000000" w:themeColor="text1"/>
          <w:lang w:val="vi-VN"/>
        </w:rPr>
        <w:pPrChange w:id="568" w:author="bui" w:date="2025-05-13T09:48:00Z">
          <w:pPr>
            <w:pStyle w:val="21Level2c2"/>
          </w:pPr>
        </w:pPrChange>
      </w:pPr>
      <w:bookmarkStart w:id="569" w:name="_Toc198022300"/>
      <w:r>
        <w:rPr>
          <w:rFonts w:cs="Times New Roman"/>
          <w:color w:val="000000" w:themeColor="text1"/>
          <w:lang w:val="vi-VN"/>
        </w:rPr>
        <w:t>4</w:t>
      </w:r>
      <w:r w:rsidR="0030536C" w:rsidRPr="00483A23">
        <w:rPr>
          <w:rFonts w:cs="Times New Roman"/>
          <w:color w:val="000000" w:themeColor="text1"/>
          <w:lang w:val="vi-VN"/>
        </w:rPr>
        <w:t>.</w:t>
      </w:r>
      <w:r>
        <w:rPr>
          <w:rFonts w:cs="Times New Roman"/>
          <w:color w:val="000000" w:themeColor="text1"/>
          <w:lang w:val="vi-VN"/>
        </w:rPr>
        <w:t>2</w:t>
      </w:r>
      <w:r w:rsidR="0030536C" w:rsidRPr="00483A23">
        <w:rPr>
          <w:rFonts w:cs="Times New Roman"/>
          <w:color w:val="000000" w:themeColor="text1"/>
          <w:lang w:val="vi-VN"/>
        </w:rPr>
        <w:t>.</w:t>
      </w:r>
      <w:r>
        <w:rPr>
          <w:rFonts w:cs="Times New Roman"/>
          <w:color w:val="000000" w:themeColor="text1"/>
          <w:lang w:val="vi-VN"/>
        </w:rPr>
        <w:t>1</w:t>
      </w:r>
      <w:r w:rsidR="0030536C" w:rsidRPr="00483A23">
        <w:rPr>
          <w:rFonts w:cs="Times New Roman"/>
          <w:color w:val="000000" w:themeColor="text1"/>
          <w:lang w:val="vi-VN"/>
        </w:rPr>
        <w:t xml:space="preserve"> Mô hình </w:t>
      </w:r>
      <w:r w:rsidR="00AA486A">
        <w:rPr>
          <w:rFonts w:cs="Times New Roman"/>
          <w:color w:val="000000" w:themeColor="text1"/>
          <w:lang w:val="vi-VN"/>
        </w:rPr>
        <w:t>VGG16</w:t>
      </w:r>
      <w:bookmarkEnd w:id="569"/>
    </w:p>
    <w:p w14:paraId="15436401" w14:textId="77777777" w:rsidR="00A30ED3" w:rsidRDefault="00AA486A">
      <w:pPr>
        <w:pStyle w:val="21Level2c2"/>
        <w:keepNext/>
        <w:jc w:val="center"/>
        <w:rPr>
          <w:ins w:id="570" w:author="bui" w:date="2025-05-13T09:23:00Z"/>
        </w:rPr>
        <w:pPrChange w:id="571" w:author="bui" w:date="2025-05-13T09:23:00Z">
          <w:pPr>
            <w:pStyle w:val="21Level2c2"/>
            <w:jc w:val="center"/>
          </w:pPr>
        </w:pPrChange>
      </w:pPr>
      <w:r>
        <w:rPr>
          <w:rFonts w:cs="Times New Roman"/>
          <w:noProof/>
          <w:color w:val="000000" w:themeColor="text1"/>
          <w:lang w:val="vi-VN"/>
        </w:rPr>
        <w:drawing>
          <wp:inline distT="0" distB="0" distL="0" distR="0" wp14:anchorId="0493AA52" wp14:editId="20CE78F1">
            <wp:extent cx="4200697" cy="315052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4213199" cy="3159900"/>
                    </a:xfrm>
                    <a:prstGeom prst="rect">
                      <a:avLst/>
                    </a:prstGeom>
                  </pic:spPr>
                </pic:pic>
              </a:graphicData>
            </a:graphic>
          </wp:inline>
        </w:drawing>
      </w:r>
    </w:p>
    <w:p w14:paraId="3DAE1D2A" w14:textId="40142AAA" w:rsidR="00A30ED3" w:rsidRPr="00A30ED3" w:rsidRDefault="00A30ED3">
      <w:pPr>
        <w:pStyle w:val="Caption"/>
        <w:jc w:val="center"/>
        <w:rPr>
          <w:ins w:id="572" w:author="bui" w:date="2025-05-13T09:23:00Z"/>
          <w:rFonts w:cs="Times New Roman"/>
          <w:color w:val="000000" w:themeColor="text1"/>
          <w:sz w:val="24"/>
          <w:szCs w:val="24"/>
          <w:lang w:val="vi-VN"/>
          <w:rPrChange w:id="573" w:author="bui" w:date="2025-05-13T09:24:00Z">
            <w:rPr>
              <w:ins w:id="574" w:author="bui" w:date="2025-05-13T09:23:00Z"/>
              <w:rFonts w:cs="Times New Roman"/>
              <w:color w:val="000000" w:themeColor="text1"/>
              <w:lang w:val="vi-VN"/>
            </w:rPr>
          </w:rPrChange>
        </w:rPr>
        <w:pPrChange w:id="575" w:author="bui" w:date="2025-05-13T09:23:00Z">
          <w:pPr>
            <w:pStyle w:val="21Level2c2"/>
            <w:jc w:val="center"/>
          </w:pPr>
        </w:pPrChange>
      </w:pPr>
      <w:bookmarkStart w:id="576" w:name="_Toc198021456"/>
      <w:ins w:id="577" w:author="bui" w:date="2025-05-13T09:23:00Z">
        <w:r w:rsidRPr="00A30ED3">
          <w:rPr>
            <w:sz w:val="24"/>
            <w:szCs w:val="24"/>
            <w:rPrChange w:id="578" w:author="bui" w:date="2025-05-13T09:24:00Z">
              <w:rPr/>
            </w:rPrChange>
          </w:rPr>
          <w:t xml:space="preserve">Hình </w:t>
        </w:r>
        <w:r w:rsidRPr="00A30ED3">
          <w:rPr>
            <w:sz w:val="24"/>
            <w:szCs w:val="24"/>
            <w:rPrChange w:id="579" w:author="bui" w:date="2025-05-13T09:24:00Z">
              <w:rPr/>
            </w:rPrChange>
          </w:rPr>
          <w:fldChar w:fldCharType="begin"/>
        </w:r>
        <w:r w:rsidRPr="00A30ED3">
          <w:rPr>
            <w:sz w:val="24"/>
            <w:szCs w:val="24"/>
            <w:rPrChange w:id="580" w:author="bui" w:date="2025-05-13T09:24:00Z">
              <w:rPr/>
            </w:rPrChange>
          </w:rPr>
          <w:instrText xml:space="preserve"> SEQ Hình \* ARABIC </w:instrText>
        </w:r>
      </w:ins>
      <w:r w:rsidRPr="00A30ED3">
        <w:rPr>
          <w:sz w:val="24"/>
          <w:szCs w:val="24"/>
          <w:rPrChange w:id="581" w:author="bui" w:date="2025-05-13T09:24:00Z">
            <w:rPr/>
          </w:rPrChange>
        </w:rPr>
        <w:fldChar w:fldCharType="separate"/>
      </w:r>
      <w:ins w:id="582" w:author="bui" w:date="2025-05-13T09:36:00Z">
        <w:r w:rsidR="009129CE">
          <w:rPr>
            <w:noProof/>
            <w:sz w:val="24"/>
            <w:szCs w:val="24"/>
          </w:rPr>
          <w:t>25</w:t>
        </w:r>
      </w:ins>
      <w:ins w:id="583" w:author="bui" w:date="2025-05-13T09:23:00Z">
        <w:r w:rsidRPr="00A30ED3">
          <w:rPr>
            <w:sz w:val="24"/>
            <w:szCs w:val="24"/>
            <w:rPrChange w:id="584" w:author="bui" w:date="2025-05-13T09:24:00Z">
              <w:rPr/>
            </w:rPrChange>
          </w:rPr>
          <w:fldChar w:fldCharType="end"/>
        </w:r>
        <w:r w:rsidRPr="00A30ED3">
          <w:rPr>
            <w:sz w:val="24"/>
            <w:szCs w:val="24"/>
            <w:lang w:val="vi-VN"/>
            <w:rPrChange w:id="585" w:author="bui" w:date="2025-05-13T09:24:00Z">
              <w:rPr>
                <w:lang w:val="vi-VN"/>
              </w:rPr>
            </w:rPrChange>
          </w:rPr>
          <w:t xml:space="preserve"> : Biểu </w:t>
        </w:r>
      </w:ins>
      <w:ins w:id="586" w:author="bui" w:date="2025-05-13T09:24:00Z">
        <w:r w:rsidRPr="00A30ED3">
          <w:rPr>
            <w:sz w:val="24"/>
            <w:szCs w:val="24"/>
            <w:lang w:val="vi-VN"/>
            <w:rPrChange w:id="587" w:author="bui" w:date="2025-05-13T09:24:00Z">
              <w:rPr>
                <w:lang w:val="vi-VN"/>
              </w:rPr>
            </w:rPrChange>
          </w:rPr>
          <w:t>đồ độ hội tụ của mô hình VGG16</w:t>
        </w:r>
      </w:ins>
      <w:bookmarkEnd w:id="576"/>
    </w:p>
    <w:p w14:paraId="61570DB6" w14:textId="77777777" w:rsidR="00A30ED3" w:rsidRDefault="00AA486A">
      <w:pPr>
        <w:pStyle w:val="21Level2c2"/>
        <w:keepNext/>
        <w:jc w:val="center"/>
        <w:rPr>
          <w:ins w:id="588" w:author="bui" w:date="2025-05-13T09:24:00Z"/>
        </w:rPr>
        <w:pPrChange w:id="589" w:author="bui" w:date="2025-05-13T09:24:00Z">
          <w:pPr>
            <w:pStyle w:val="21Level2c2"/>
            <w:jc w:val="center"/>
          </w:pPr>
        </w:pPrChange>
      </w:pPr>
      <w:r>
        <w:rPr>
          <w:rFonts w:cs="Times New Roman"/>
          <w:noProof/>
          <w:color w:val="000000" w:themeColor="text1"/>
          <w:lang w:val="vi-VN"/>
        </w:rPr>
        <w:lastRenderedPageBreak/>
        <w:drawing>
          <wp:inline distT="0" distB="0" distL="0" distR="0" wp14:anchorId="6CE2EE6F" wp14:editId="40B1D778">
            <wp:extent cx="4278282" cy="3208712"/>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4296484" cy="3222364"/>
                    </a:xfrm>
                    <a:prstGeom prst="rect">
                      <a:avLst/>
                    </a:prstGeom>
                  </pic:spPr>
                </pic:pic>
              </a:graphicData>
            </a:graphic>
          </wp:inline>
        </w:drawing>
      </w:r>
    </w:p>
    <w:p w14:paraId="3D7DF777" w14:textId="182CF7B8" w:rsidR="0049145F" w:rsidRPr="008F6847" w:rsidRDefault="00A30ED3" w:rsidP="00A30ED3">
      <w:pPr>
        <w:pStyle w:val="Caption"/>
        <w:jc w:val="center"/>
        <w:rPr>
          <w:ins w:id="590" w:author="bui" w:date="2025-05-13T09:26:00Z"/>
          <w:sz w:val="24"/>
          <w:szCs w:val="24"/>
          <w:lang w:val="vi-VN"/>
          <w:rPrChange w:id="591" w:author="bui" w:date="2025-05-13T09:27:00Z">
            <w:rPr>
              <w:ins w:id="592" w:author="bui" w:date="2025-05-13T09:26:00Z"/>
              <w:lang w:val="vi-VN"/>
            </w:rPr>
          </w:rPrChange>
        </w:rPr>
      </w:pPr>
      <w:bookmarkStart w:id="593" w:name="_Toc198021457"/>
      <w:ins w:id="594" w:author="bui" w:date="2025-05-13T09:24:00Z">
        <w:r w:rsidRPr="008F6847">
          <w:rPr>
            <w:sz w:val="24"/>
            <w:szCs w:val="24"/>
            <w:rPrChange w:id="595" w:author="bui" w:date="2025-05-13T09:27:00Z">
              <w:rPr/>
            </w:rPrChange>
          </w:rPr>
          <w:t xml:space="preserve">Hình </w:t>
        </w:r>
        <w:r w:rsidRPr="008F6847">
          <w:rPr>
            <w:sz w:val="24"/>
            <w:szCs w:val="24"/>
            <w:rPrChange w:id="596" w:author="bui" w:date="2025-05-13T09:27:00Z">
              <w:rPr/>
            </w:rPrChange>
          </w:rPr>
          <w:fldChar w:fldCharType="begin"/>
        </w:r>
        <w:r w:rsidRPr="008F6847">
          <w:rPr>
            <w:sz w:val="24"/>
            <w:szCs w:val="24"/>
            <w:rPrChange w:id="597" w:author="bui" w:date="2025-05-13T09:27:00Z">
              <w:rPr/>
            </w:rPrChange>
          </w:rPr>
          <w:instrText xml:space="preserve"> SEQ Hình \* ARABIC </w:instrText>
        </w:r>
      </w:ins>
      <w:r w:rsidRPr="008F6847">
        <w:rPr>
          <w:sz w:val="24"/>
          <w:szCs w:val="24"/>
          <w:rPrChange w:id="598" w:author="bui" w:date="2025-05-13T09:27:00Z">
            <w:rPr/>
          </w:rPrChange>
        </w:rPr>
        <w:fldChar w:fldCharType="separate"/>
      </w:r>
      <w:ins w:id="599" w:author="bui" w:date="2025-05-13T09:36:00Z">
        <w:r w:rsidR="009129CE">
          <w:rPr>
            <w:noProof/>
            <w:sz w:val="24"/>
            <w:szCs w:val="24"/>
          </w:rPr>
          <w:t>26</w:t>
        </w:r>
      </w:ins>
      <w:ins w:id="600" w:author="bui" w:date="2025-05-13T09:24:00Z">
        <w:r w:rsidRPr="008F6847">
          <w:rPr>
            <w:sz w:val="24"/>
            <w:szCs w:val="24"/>
            <w:rPrChange w:id="601" w:author="bui" w:date="2025-05-13T09:27:00Z">
              <w:rPr/>
            </w:rPrChange>
          </w:rPr>
          <w:fldChar w:fldCharType="end"/>
        </w:r>
        <w:r w:rsidRPr="008F6847">
          <w:rPr>
            <w:sz w:val="24"/>
            <w:szCs w:val="24"/>
            <w:lang w:val="vi-VN"/>
            <w:rPrChange w:id="602" w:author="bui" w:date="2025-05-13T09:27:00Z">
              <w:rPr>
                <w:lang w:val="vi-VN"/>
              </w:rPr>
            </w:rPrChange>
          </w:rPr>
          <w:t xml:space="preserve"> : Bi</w:t>
        </w:r>
      </w:ins>
      <w:ins w:id="603" w:author="bui" w:date="2025-05-13T09:25:00Z">
        <w:r w:rsidRPr="008F6847">
          <w:rPr>
            <w:sz w:val="24"/>
            <w:szCs w:val="24"/>
            <w:lang w:val="vi-VN"/>
            <w:rPrChange w:id="604" w:author="bui" w:date="2025-05-13T09:27:00Z">
              <w:rPr>
                <w:lang w:val="vi-VN"/>
              </w:rPr>
            </w:rPrChange>
          </w:rPr>
          <w:t xml:space="preserve">ểu đồ </w:t>
        </w:r>
      </w:ins>
      <w:ins w:id="605" w:author="bui" w:date="2025-05-13T09:26:00Z">
        <w:r w:rsidRPr="008F6847">
          <w:rPr>
            <w:sz w:val="24"/>
            <w:szCs w:val="24"/>
            <w:lang w:val="vi-VN"/>
            <w:rPrChange w:id="606" w:author="bui" w:date="2025-05-13T09:27:00Z">
              <w:rPr>
                <w:lang w:val="vi-VN"/>
              </w:rPr>
            </w:rPrChange>
          </w:rPr>
          <w:t>độ nhạy</w:t>
        </w:r>
        <w:r w:rsidR="008F6847" w:rsidRPr="008F6847">
          <w:rPr>
            <w:sz w:val="24"/>
            <w:szCs w:val="24"/>
            <w:lang w:val="vi-VN"/>
            <w:rPrChange w:id="607" w:author="bui" w:date="2025-05-13T09:27:00Z">
              <w:rPr>
                <w:lang w:val="vi-VN"/>
              </w:rPr>
            </w:rPrChange>
          </w:rPr>
          <w:t xml:space="preserve"> của mô hình VGG16</w:t>
        </w:r>
        <w:bookmarkEnd w:id="593"/>
      </w:ins>
    </w:p>
    <w:p w14:paraId="7DC61998" w14:textId="77777777" w:rsidR="00A30ED3" w:rsidRPr="00A30ED3" w:rsidRDefault="00A30ED3">
      <w:pPr>
        <w:rPr>
          <w:lang w:val="vi-VN"/>
          <w:rPrChange w:id="608" w:author="bui" w:date="2025-05-13T09:26:00Z">
            <w:rPr>
              <w:rFonts w:cs="Times New Roman"/>
              <w:color w:val="000000" w:themeColor="text1"/>
              <w:lang w:val="vi-VN"/>
            </w:rPr>
          </w:rPrChange>
        </w:rPr>
        <w:pPrChange w:id="609" w:author="bui" w:date="2025-05-13T09:26:00Z">
          <w:pPr>
            <w:pStyle w:val="21Level2c2"/>
            <w:jc w:val="center"/>
          </w:pPr>
        </w:pPrChange>
      </w:pPr>
    </w:p>
    <w:p w14:paraId="4D329E6C" w14:textId="77777777" w:rsidR="008F6847" w:rsidRDefault="00AA486A">
      <w:pPr>
        <w:pStyle w:val="21Level2c2"/>
        <w:keepNext/>
        <w:jc w:val="center"/>
        <w:rPr>
          <w:ins w:id="610" w:author="bui" w:date="2025-05-13T09:26:00Z"/>
        </w:rPr>
        <w:pPrChange w:id="611" w:author="bui" w:date="2025-05-13T09:26:00Z">
          <w:pPr>
            <w:pStyle w:val="21Level2c2"/>
            <w:jc w:val="center"/>
          </w:pPr>
        </w:pPrChange>
      </w:pPr>
      <w:r>
        <w:rPr>
          <w:rFonts w:cs="Times New Roman"/>
          <w:noProof/>
          <w:color w:val="000000" w:themeColor="text1"/>
          <w:lang w:val="vi-VN"/>
        </w:rPr>
        <w:drawing>
          <wp:inline distT="0" distB="0" distL="0" distR="0" wp14:anchorId="09849404" wp14:editId="2A4590EA">
            <wp:extent cx="4366952" cy="3275214"/>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4384743" cy="3288557"/>
                    </a:xfrm>
                    <a:prstGeom prst="rect">
                      <a:avLst/>
                    </a:prstGeom>
                  </pic:spPr>
                </pic:pic>
              </a:graphicData>
            </a:graphic>
          </wp:inline>
        </w:drawing>
      </w:r>
    </w:p>
    <w:p w14:paraId="12765D12" w14:textId="03C90BCF" w:rsidR="00A30ED3" w:rsidRPr="008F6847" w:rsidRDefault="008F6847">
      <w:pPr>
        <w:pStyle w:val="Caption"/>
        <w:jc w:val="center"/>
        <w:rPr>
          <w:ins w:id="612" w:author="bui" w:date="2025-05-13T09:26:00Z"/>
          <w:rFonts w:cs="Times New Roman"/>
          <w:color w:val="000000" w:themeColor="text1"/>
          <w:sz w:val="24"/>
          <w:szCs w:val="24"/>
          <w:lang w:val="vi-VN"/>
          <w:rPrChange w:id="613" w:author="bui" w:date="2025-05-13T09:27:00Z">
            <w:rPr>
              <w:ins w:id="614" w:author="bui" w:date="2025-05-13T09:26:00Z"/>
              <w:rFonts w:cs="Times New Roman"/>
              <w:color w:val="000000" w:themeColor="text1"/>
              <w:lang w:val="vi-VN"/>
            </w:rPr>
          </w:rPrChange>
        </w:rPr>
        <w:pPrChange w:id="615" w:author="bui" w:date="2025-05-13T09:26:00Z">
          <w:pPr>
            <w:pStyle w:val="21Level2c2"/>
            <w:jc w:val="center"/>
          </w:pPr>
        </w:pPrChange>
      </w:pPr>
      <w:bookmarkStart w:id="616" w:name="_Toc198021458"/>
      <w:ins w:id="617" w:author="bui" w:date="2025-05-13T09:26:00Z">
        <w:r w:rsidRPr="008F6847">
          <w:rPr>
            <w:sz w:val="24"/>
            <w:szCs w:val="24"/>
            <w:rPrChange w:id="618" w:author="bui" w:date="2025-05-13T09:27:00Z">
              <w:rPr/>
            </w:rPrChange>
          </w:rPr>
          <w:t xml:space="preserve">Hình </w:t>
        </w:r>
        <w:r w:rsidRPr="008F6847">
          <w:rPr>
            <w:sz w:val="24"/>
            <w:szCs w:val="24"/>
            <w:rPrChange w:id="619" w:author="bui" w:date="2025-05-13T09:27:00Z">
              <w:rPr/>
            </w:rPrChange>
          </w:rPr>
          <w:fldChar w:fldCharType="begin"/>
        </w:r>
        <w:r w:rsidRPr="008F6847">
          <w:rPr>
            <w:sz w:val="24"/>
            <w:szCs w:val="24"/>
            <w:rPrChange w:id="620" w:author="bui" w:date="2025-05-13T09:27:00Z">
              <w:rPr/>
            </w:rPrChange>
          </w:rPr>
          <w:instrText xml:space="preserve"> SEQ Hình \* ARABIC </w:instrText>
        </w:r>
      </w:ins>
      <w:r w:rsidRPr="008F6847">
        <w:rPr>
          <w:sz w:val="24"/>
          <w:szCs w:val="24"/>
          <w:rPrChange w:id="621" w:author="bui" w:date="2025-05-13T09:27:00Z">
            <w:rPr/>
          </w:rPrChange>
        </w:rPr>
        <w:fldChar w:fldCharType="separate"/>
      </w:r>
      <w:ins w:id="622" w:author="bui" w:date="2025-05-13T09:36:00Z">
        <w:r w:rsidR="009129CE">
          <w:rPr>
            <w:noProof/>
            <w:sz w:val="24"/>
            <w:szCs w:val="24"/>
          </w:rPr>
          <w:t>27</w:t>
        </w:r>
      </w:ins>
      <w:ins w:id="623" w:author="bui" w:date="2025-05-13T09:26:00Z">
        <w:r w:rsidRPr="008F6847">
          <w:rPr>
            <w:sz w:val="24"/>
            <w:szCs w:val="24"/>
            <w:rPrChange w:id="624" w:author="bui" w:date="2025-05-13T09:27:00Z">
              <w:rPr/>
            </w:rPrChange>
          </w:rPr>
          <w:fldChar w:fldCharType="end"/>
        </w:r>
        <w:r w:rsidRPr="008F6847">
          <w:rPr>
            <w:sz w:val="24"/>
            <w:szCs w:val="24"/>
            <w:lang w:val="vi-VN"/>
            <w:rPrChange w:id="625" w:author="bui" w:date="2025-05-13T09:27:00Z">
              <w:rPr>
                <w:lang w:val="vi-VN"/>
              </w:rPr>
            </w:rPrChange>
          </w:rPr>
          <w:t xml:space="preserve"> : Biểu đồ </w:t>
        </w:r>
      </w:ins>
      <w:ins w:id="626" w:author="bui" w:date="2025-05-13T09:27:00Z">
        <w:r w:rsidRPr="008F6847">
          <w:rPr>
            <w:sz w:val="24"/>
            <w:szCs w:val="24"/>
            <w:lang w:val="vi-VN"/>
            <w:rPrChange w:id="627" w:author="bui" w:date="2025-05-13T09:27:00Z">
              <w:rPr>
                <w:lang w:val="vi-VN"/>
              </w:rPr>
            </w:rPrChange>
          </w:rPr>
          <w:t>cột thất thoát trên tập val và tập test của mô hình VGG16</w:t>
        </w:r>
      </w:ins>
      <w:bookmarkEnd w:id="616"/>
    </w:p>
    <w:p w14:paraId="5143ED7A" w14:textId="77777777" w:rsidR="008F6847" w:rsidRDefault="00AA486A">
      <w:pPr>
        <w:pStyle w:val="21Level2c2"/>
        <w:keepNext/>
        <w:jc w:val="center"/>
        <w:rPr>
          <w:ins w:id="628" w:author="bui" w:date="2025-05-13T09:27:00Z"/>
        </w:rPr>
        <w:pPrChange w:id="629" w:author="bui" w:date="2025-05-13T09:27:00Z">
          <w:pPr>
            <w:pStyle w:val="21Level2c2"/>
            <w:jc w:val="center"/>
          </w:pPr>
        </w:pPrChange>
      </w:pPr>
      <w:r>
        <w:rPr>
          <w:rFonts w:cs="Times New Roman"/>
          <w:noProof/>
          <w:color w:val="000000" w:themeColor="text1"/>
          <w:lang w:val="vi-VN"/>
        </w:rPr>
        <w:lastRenderedPageBreak/>
        <w:drawing>
          <wp:inline distT="0" distB="0" distL="0" distR="0" wp14:anchorId="5CD02E47" wp14:editId="2923CEC1">
            <wp:extent cx="4754880" cy="35661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a:extLst>
                        <a:ext uri="{28A0092B-C50C-407E-A947-70E740481C1C}">
                          <a14:useLocalDpi xmlns:a14="http://schemas.microsoft.com/office/drawing/2010/main" val="0"/>
                        </a:ext>
                      </a:extLst>
                    </a:blip>
                    <a:stretch>
                      <a:fillRect/>
                    </a:stretch>
                  </pic:blipFill>
                  <pic:spPr>
                    <a:xfrm>
                      <a:off x="0" y="0"/>
                      <a:ext cx="4767111" cy="3575333"/>
                    </a:xfrm>
                    <a:prstGeom prst="rect">
                      <a:avLst/>
                    </a:prstGeom>
                  </pic:spPr>
                </pic:pic>
              </a:graphicData>
            </a:graphic>
          </wp:inline>
        </w:drawing>
      </w:r>
    </w:p>
    <w:p w14:paraId="47DC00CA" w14:textId="7081E576" w:rsidR="00AA486A" w:rsidRPr="008F6847" w:rsidRDefault="008F6847">
      <w:pPr>
        <w:pStyle w:val="Caption"/>
        <w:jc w:val="center"/>
        <w:rPr>
          <w:rFonts w:cs="Times New Roman"/>
          <w:color w:val="000000" w:themeColor="text1"/>
          <w:sz w:val="24"/>
          <w:szCs w:val="24"/>
          <w:lang w:val="vi-VN"/>
          <w:rPrChange w:id="630" w:author="bui" w:date="2025-05-13T09:27:00Z">
            <w:rPr>
              <w:rFonts w:cs="Times New Roman"/>
              <w:color w:val="000000" w:themeColor="text1"/>
              <w:lang w:val="vi-VN"/>
            </w:rPr>
          </w:rPrChange>
        </w:rPr>
        <w:pPrChange w:id="631" w:author="bui" w:date="2025-05-13T09:27:00Z">
          <w:pPr>
            <w:pStyle w:val="21Level2c2"/>
            <w:jc w:val="center"/>
          </w:pPr>
        </w:pPrChange>
      </w:pPr>
      <w:bookmarkStart w:id="632" w:name="_Toc198021459"/>
      <w:ins w:id="633" w:author="bui" w:date="2025-05-13T09:27:00Z">
        <w:r w:rsidRPr="008F6847">
          <w:rPr>
            <w:sz w:val="24"/>
            <w:szCs w:val="24"/>
            <w:rPrChange w:id="634" w:author="bui" w:date="2025-05-13T09:27:00Z">
              <w:rPr/>
            </w:rPrChange>
          </w:rPr>
          <w:t xml:space="preserve">Hình </w:t>
        </w:r>
        <w:r w:rsidRPr="008F6847">
          <w:rPr>
            <w:sz w:val="24"/>
            <w:szCs w:val="24"/>
            <w:rPrChange w:id="635" w:author="bui" w:date="2025-05-13T09:27:00Z">
              <w:rPr/>
            </w:rPrChange>
          </w:rPr>
          <w:fldChar w:fldCharType="begin"/>
        </w:r>
        <w:r w:rsidRPr="008F6847">
          <w:rPr>
            <w:sz w:val="24"/>
            <w:szCs w:val="24"/>
            <w:rPrChange w:id="636" w:author="bui" w:date="2025-05-13T09:27:00Z">
              <w:rPr/>
            </w:rPrChange>
          </w:rPr>
          <w:instrText xml:space="preserve"> SEQ Hình \* ARABIC </w:instrText>
        </w:r>
      </w:ins>
      <w:r w:rsidRPr="008F6847">
        <w:rPr>
          <w:sz w:val="24"/>
          <w:szCs w:val="24"/>
          <w:rPrChange w:id="637" w:author="bui" w:date="2025-05-13T09:27:00Z">
            <w:rPr/>
          </w:rPrChange>
        </w:rPr>
        <w:fldChar w:fldCharType="separate"/>
      </w:r>
      <w:ins w:id="638" w:author="bui" w:date="2025-05-13T09:36:00Z">
        <w:r w:rsidR="009129CE">
          <w:rPr>
            <w:noProof/>
            <w:sz w:val="24"/>
            <w:szCs w:val="24"/>
          </w:rPr>
          <w:t>28</w:t>
        </w:r>
      </w:ins>
      <w:ins w:id="639" w:author="bui" w:date="2025-05-13T09:27:00Z">
        <w:r w:rsidRPr="008F6847">
          <w:rPr>
            <w:sz w:val="24"/>
            <w:szCs w:val="24"/>
            <w:rPrChange w:id="640" w:author="bui" w:date="2025-05-13T09:27:00Z">
              <w:rPr/>
            </w:rPrChange>
          </w:rPr>
          <w:fldChar w:fldCharType="end"/>
        </w:r>
        <w:r w:rsidRPr="008F6847">
          <w:rPr>
            <w:sz w:val="24"/>
            <w:szCs w:val="24"/>
            <w:lang w:val="vi-VN"/>
            <w:rPrChange w:id="641" w:author="bui" w:date="2025-05-13T09:27:00Z">
              <w:rPr>
                <w:lang w:val="vi-VN"/>
              </w:rPr>
            </w:rPrChange>
          </w:rPr>
          <w:t xml:space="preserve"> : Biểu đồ cột hội tụ trên tập val và tập test của mô hình VGG16</w:t>
        </w:r>
      </w:ins>
      <w:bookmarkEnd w:id="632"/>
    </w:p>
    <w:p w14:paraId="15EC4992" w14:textId="77777777" w:rsidR="00E84EEE" w:rsidRPr="00483A23" w:rsidRDefault="00E84EEE" w:rsidP="00E84EEE">
      <w:pPr>
        <w:pStyle w:val="21Level2c2"/>
        <w:jc w:val="center"/>
        <w:rPr>
          <w:rFonts w:cs="Times New Roman"/>
          <w:color w:val="000000" w:themeColor="text1"/>
          <w:lang w:val="vi-VN"/>
        </w:rPr>
      </w:pPr>
    </w:p>
    <w:p w14:paraId="7301DB26" w14:textId="15E39668" w:rsidR="0049145F" w:rsidRPr="00483A23" w:rsidRDefault="00B146C3">
      <w:pPr>
        <w:pStyle w:val="21Level2c2"/>
        <w:outlineLvl w:val="2"/>
        <w:rPr>
          <w:rFonts w:cs="Times New Roman"/>
          <w:color w:val="000000" w:themeColor="text1"/>
          <w:lang w:val="vi-VN"/>
        </w:rPr>
        <w:pPrChange w:id="642" w:author="bui" w:date="2025-05-13T09:48:00Z">
          <w:pPr>
            <w:pStyle w:val="21Level2c2"/>
          </w:pPr>
        </w:pPrChange>
      </w:pPr>
      <w:bookmarkStart w:id="643" w:name="_Toc198022301"/>
      <w:r>
        <w:rPr>
          <w:rFonts w:cs="Times New Roman"/>
          <w:color w:val="000000" w:themeColor="text1"/>
          <w:lang w:val="vi-VN"/>
        </w:rPr>
        <w:t>4.2</w:t>
      </w:r>
      <w:r w:rsidR="0049145F" w:rsidRPr="00483A23">
        <w:rPr>
          <w:rFonts w:cs="Times New Roman"/>
          <w:color w:val="000000" w:themeColor="text1"/>
          <w:lang w:val="vi-VN"/>
        </w:rPr>
        <w:t>.</w:t>
      </w:r>
      <w:r>
        <w:rPr>
          <w:rFonts w:cs="Times New Roman"/>
          <w:color w:val="000000" w:themeColor="text1"/>
          <w:lang w:val="vi-VN"/>
        </w:rPr>
        <w:t>2</w:t>
      </w:r>
      <w:r w:rsidR="0049145F" w:rsidRPr="00483A23">
        <w:rPr>
          <w:rFonts w:cs="Times New Roman"/>
          <w:color w:val="000000" w:themeColor="text1"/>
          <w:lang w:val="vi-VN"/>
        </w:rPr>
        <w:t xml:space="preserve">. Mô hình </w:t>
      </w:r>
      <w:r w:rsidR="00AA486A">
        <w:rPr>
          <w:rFonts w:cs="Times New Roman"/>
          <w:color w:val="000000" w:themeColor="text1"/>
          <w:lang w:val="vi-VN"/>
        </w:rPr>
        <w:t>ResNet50</w:t>
      </w:r>
      <w:bookmarkEnd w:id="643"/>
    </w:p>
    <w:p w14:paraId="0E26EA29" w14:textId="77777777" w:rsidR="008F6847" w:rsidRDefault="00AA486A">
      <w:pPr>
        <w:pStyle w:val="21Level2c2"/>
        <w:keepNext/>
        <w:jc w:val="center"/>
        <w:rPr>
          <w:ins w:id="644" w:author="bui" w:date="2025-05-13T09:28:00Z"/>
        </w:rPr>
        <w:pPrChange w:id="645" w:author="bui" w:date="2025-05-13T09:28:00Z">
          <w:pPr>
            <w:pStyle w:val="21Level2c2"/>
            <w:jc w:val="center"/>
          </w:pPr>
        </w:pPrChange>
      </w:pPr>
      <w:r>
        <w:rPr>
          <w:rFonts w:cs="Times New Roman"/>
          <w:noProof/>
          <w:color w:val="000000" w:themeColor="text1"/>
          <w:lang w:val="vi-VN"/>
        </w:rPr>
        <w:drawing>
          <wp:inline distT="0" distB="0" distL="0" distR="0" wp14:anchorId="28178665" wp14:editId="12B43F37">
            <wp:extent cx="4039986" cy="30299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a:extLst>
                        <a:ext uri="{28A0092B-C50C-407E-A947-70E740481C1C}">
                          <a14:useLocalDpi xmlns:a14="http://schemas.microsoft.com/office/drawing/2010/main" val="0"/>
                        </a:ext>
                      </a:extLst>
                    </a:blip>
                    <a:stretch>
                      <a:fillRect/>
                    </a:stretch>
                  </pic:blipFill>
                  <pic:spPr>
                    <a:xfrm>
                      <a:off x="0" y="0"/>
                      <a:ext cx="4055927" cy="3041945"/>
                    </a:xfrm>
                    <a:prstGeom prst="rect">
                      <a:avLst/>
                    </a:prstGeom>
                  </pic:spPr>
                </pic:pic>
              </a:graphicData>
            </a:graphic>
          </wp:inline>
        </w:drawing>
      </w:r>
    </w:p>
    <w:p w14:paraId="027C1032" w14:textId="5017F092" w:rsidR="008F6847" w:rsidRPr="008F6847" w:rsidRDefault="008F6847">
      <w:pPr>
        <w:pStyle w:val="Caption"/>
        <w:jc w:val="center"/>
        <w:rPr>
          <w:ins w:id="646" w:author="bui" w:date="2025-05-13T09:28:00Z"/>
          <w:rFonts w:cs="Times New Roman"/>
          <w:color w:val="000000" w:themeColor="text1"/>
          <w:sz w:val="24"/>
          <w:szCs w:val="24"/>
          <w:lang w:val="vi-VN"/>
          <w:rPrChange w:id="647" w:author="bui" w:date="2025-05-13T09:29:00Z">
            <w:rPr>
              <w:ins w:id="648" w:author="bui" w:date="2025-05-13T09:28:00Z"/>
              <w:rFonts w:cs="Times New Roman"/>
              <w:color w:val="000000" w:themeColor="text1"/>
              <w:lang w:val="vi-VN"/>
            </w:rPr>
          </w:rPrChange>
        </w:rPr>
        <w:pPrChange w:id="649" w:author="bui" w:date="2025-05-13T09:28:00Z">
          <w:pPr>
            <w:pStyle w:val="21Level2c2"/>
            <w:jc w:val="center"/>
          </w:pPr>
        </w:pPrChange>
      </w:pPr>
      <w:bookmarkStart w:id="650" w:name="_Toc198021460"/>
      <w:ins w:id="651" w:author="bui" w:date="2025-05-13T09:28:00Z">
        <w:r w:rsidRPr="008F6847">
          <w:rPr>
            <w:sz w:val="24"/>
            <w:szCs w:val="24"/>
            <w:rPrChange w:id="652" w:author="bui" w:date="2025-05-13T09:29:00Z">
              <w:rPr/>
            </w:rPrChange>
          </w:rPr>
          <w:t xml:space="preserve">Hình </w:t>
        </w:r>
        <w:r w:rsidRPr="008F6847">
          <w:rPr>
            <w:sz w:val="24"/>
            <w:szCs w:val="24"/>
            <w:rPrChange w:id="653" w:author="bui" w:date="2025-05-13T09:29:00Z">
              <w:rPr/>
            </w:rPrChange>
          </w:rPr>
          <w:fldChar w:fldCharType="begin"/>
        </w:r>
        <w:r w:rsidRPr="008F6847">
          <w:rPr>
            <w:sz w:val="24"/>
            <w:szCs w:val="24"/>
            <w:rPrChange w:id="654" w:author="bui" w:date="2025-05-13T09:29:00Z">
              <w:rPr/>
            </w:rPrChange>
          </w:rPr>
          <w:instrText xml:space="preserve"> SEQ Hình \* ARABIC </w:instrText>
        </w:r>
      </w:ins>
      <w:r w:rsidRPr="008F6847">
        <w:rPr>
          <w:sz w:val="24"/>
          <w:szCs w:val="24"/>
          <w:rPrChange w:id="655" w:author="bui" w:date="2025-05-13T09:29:00Z">
            <w:rPr/>
          </w:rPrChange>
        </w:rPr>
        <w:fldChar w:fldCharType="separate"/>
      </w:r>
      <w:ins w:id="656" w:author="bui" w:date="2025-05-13T09:36:00Z">
        <w:r w:rsidR="009129CE">
          <w:rPr>
            <w:noProof/>
            <w:sz w:val="24"/>
            <w:szCs w:val="24"/>
          </w:rPr>
          <w:t>29</w:t>
        </w:r>
      </w:ins>
      <w:ins w:id="657" w:author="bui" w:date="2025-05-13T09:28:00Z">
        <w:r w:rsidRPr="008F6847">
          <w:rPr>
            <w:sz w:val="24"/>
            <w:szCs w:val="24"/>
            <w:rPrChange w:id="658" w:author="bui" w:date="2025-05-13T09:29:00Z">
              <w:rPr/>
            </w:rPrChange>
          </w:rPr>
          <w:fldChar w:fldCharType="end"/>
        </w:r>
        <w:r w:rsidRPr="008F6847">
          <w:rPr>
            <w:sz w:val="24"/>
            <w:szCs w:val="24"/>
            <w:lang w:val="vi-VN"/>
            <w:rPrChange w:id="659" w:author="bui" w:date="2025-05-13T09:29:00Z">
              <w:rPr>
                <w:lang w:val="vi-VN"/>
              </w:rPr>
            </w:rPrChange>
          </w:rPr>
          <w:t xml:space="preserve"> : Biểu đồ chính xác </w:t>
        </w:r>
      </w:ins>
      <w:ins w:id="660" w:author="bui" w:date="2025-05-13T09:29:00Z">
        <w:r w:rsidRPr="008F6847">
          <w:rPr>
            <w:sz w:val="24"/>
            <w:szCs w:val="24"/>
            <w:lang w:val="vi-VN"/>
            <w:rPrChange w:id="661" w:author="bui" w:date="2025-05-13T09:29:00Z">
              <w:rPr>
                <w:lang w:val="vi-VN"/>
              </w:rPr>
            </w:rPrChange>
          </w:rPr>
          <w:t>trên tập train và tập val</w:t>
        </w:r>
      </w:ins>
      <w:ins w:id="662" w:author="bui" w:date="2025-05-13T09:28:00Z">
        <w:r w:rsidRPr="008F6847">
          <w:rPr>
            <w:sz w:val="24"/>
            <w:szCs w:val="24"/>
            <w:lang w:val="vi-VN"/>
            <w:rPrChange w:id="663" w:author="bui" w:date="2025-05-13T09:29:00Z">
              <w:rPr>
                <w:lang w:val="vi-VN"/>
              </w:rPr>
            </w:rPrChange>
          </w:rPr>
          <w:t xml:space="preserve"> của mô hình ResNet50</w:t>
        </w:r>
        <w:bookmarkEnd w:id="650"/>
      </w:ins>
    </w:p>
    <w:p w14:paraId="52DB6368" w14:textId="77777777" w:rsidR="008F6847" w:rsidRDefault="008F6847" w:rsidP="00E84EEE">
      <w:pPr>
        <w:pStyle w:val="21Level2c2"/>
        <w:jc w:val="center"/>
        <w:rPr>
          <w:ins w:id="664" w:author="bui" w:date="2025-05-13T09:28:00Z"/>
          <w:rFonts w:cs="Times New Roman"/>
          <w:color w:val="000000" w:themeColor="text1"/>
          <w:lang w:val="vi-VN"/>
        </w:rPr>
      </w:pPr>
    </w:p>
    <w:p w14:paraId="1A4CFD14" w14:textId="77777777" w:rsidR="008F6847" w:rsidRDefault="00AA486A">
      <w:pPr>
        <w:pStyle w:val="21Level2c2"/>
        <w:keepNext/>
        <w:jc w:val="center"/>
        <w:rPr>
          <w:ins w:id="665" w:author="bui" w:date="2025-05-13T09:29:00Z"/>
        </w:rPr>
        <w:pPrChange w:id="666" w:author="bui" w:date="2025-05-13T09:29:00Z">
          <w:pPr>
            <w:pStyle w:val="21Level2c2"/>
            <w:jc w:val="center"/>
          </w:pPr>
        </w:pPrChange>
      </w:pPr>
      <w:r>
        <w:rPr>
          <w:rFonts w:cs="Times New Roman"/>
          <w:noProof/>
          <w:color w:val="000000" w:themeColor="text1"/>
          <w:lang w:val="vi-VN"/>
        </w:rPr>
        <w:drawing>
          <wp:inline distT="0" distB="0" distL="0" distR="0" wp14:anchorId="6198B6CD" wp14:editId="39D9D79B">
            <wp:extent cx="4447309" cy="33354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4456634" cy="3342476"/>
                    </a:xfrm>
                    <a:prstGeom prst="rect">
                      <a:avLst/>
                    </a:prstGeom>
                  </pic:spPr>
                </pic:pic>
              </a:graphicData>
            </a:graphic>
          </wp:inline>
        </w:drawing>
      </w:r>
    </w:p>
    <w:p w14:paraId="46E8279C" w14:textId="4D2D9D3D" w:rsidR="0049145F" w:rsidRPr="008F6847" w:rsidRDefault="008F6847">
      <w:pPr>
        <w:pStyle w:val="Caption"/>
        <w:jc w:val="center"/>
        <w:rPr>
          <w:rFonts w:cs="Times New Roman"/>
          <w:color w:val="000000" w:themeColor="text1"/>
          <w:sz w:val="24"/>
          <w:szCs w:val="24"/>
          <w:lang w:val="vi-VN"/>
          <w:rPrChange w:id="667" w:author="bui" w:date="2025-05-13T09:29:00Z">
            <w:rPr>
              <w:rFonts w:cs="Times New Roman"/>
              <w:color w:val="000000" w:themeColor="text1"/>
              <w:lang w:val="vi-VN"/>
            </w:rPr>
          </w:rPrChange>
        </w:rPr>
        <w:pPrChange w:id="668" w:author="bui" w:date="2025-05-13T09:29:00Z">
          <w:pPr>
            <w:pStyle w:val="21Level2c2"/>
            <w:jc w:val="center"/>
          </w:pPr>
        </w:pPrChange>
      </w:pPr>
      <w:bookmarkStart w:id="669" w:name="_Toc198021461"/>
      <w:ins w:id="670" w:author="bui" w:date="2025-05-13T09:29:00Z">
        <w:r w:rsidRPr="008F6847">
          <w:rPr>
            <w:sz w:val="24"/>
            <w:szCs w:val="24"/>
            <w:rPrChange w:id="671" w:author="bui" w:date="2025-05-13T09:29:00Z">
              <w:rPr/>
            </w:rPrChange>
          </w:rPr>
          <w:t xml:space="preserve">Hình </w:t>
        </w:r>
        <w:r w:rsidRPr="008F6847">
          <w:rPr>
            <w:sz w:val="24"/>
            <w:szCs w:val="24"/>
            <w:rPrChange w:id="672" w:author="bui" w:date="2025-05-13T09:29:00Z">
              <w:rPr/>
            </w:rPrChange>
          </w:rPr>
          <w:fldChar w:fldCharType="begin"/>
        </w:r>
        <w:r w:rsidRPr="008F6847">
          <w:rPr>
            <w:sz w:val="24"/>
            <w:szCs w:val="24"/>
            <w:rPrChange w:id="673" w:author="bui" w:date="2025-05-13T09:29:00Z">
              <w:rPr/>
            </w:rPrChange>
          </w:rPr>
          <w:instrText xml:space="preserve"> SEQ Hình \* ARABIC </w:instrText>
        </w:r>
      </w:ins>
      <w:r w:rsidRPr="008F6847">
        <w:rPr>
          <w:sz w:val="24"/>
          <w:szCs w:val="24"/>
          <w:rPrChange w:id="674" w:author="bui" w:date="2025-05-13T09:29:00Z">
            <w:rPr/>
          </w:rPrChange>
        </w:rPr>
        <w:fldChar w:fldCharType="separate"/>
      </w:r>
      <w:ins w:id="675" w:author="bui" w:date="2025-05-13T09:36:00Z">
        <w:r w:rsidR="009129CE">
          <w:rPr>
            <w:noProof/>
            <w:sz w:val="24"/>
            <w:szCs w:val="24"/>
          </w:rPr>
          <w:t>30</w:t>
        </w:r>
      </w:ins>
      <w:ins w:id="676" w:author="bui" w:date="2025-05-13T09:29:00Z">
        <w:r w:rsidRPr="008F6847">
          <w:rPr>
            <w:sz w:val="24"/>
            <w:szCs w:val="24"/>
            <w:rPrChange w:id="677" w:author="bui" w:date="2025-05-13T09:29:00Z">
              <w:rPr/>
            </w:rPrChange>
          </w:rPr>
          <w:fldChar w:fldCharType="end"/>
        </w:r>
        <w:r w:rsidRPr="008F6847">
          <w:rPr>
            <w:sz w:val="24"/>
            <w:szCs w:val="24"/>
            <w:lang w:val="vi-VN"/>
            <w:rPrChange w:id="678" w:author="bui" w:date="2025-05-13T09:29:00Z">
              <w:rPr>
                <w:lang w:val="vi-VN"/>
              </w:rPr>
            </w:rPrChange>
          </w:rPr>
          <w:t xml:space="preserve"> : Biểu đồ thất thoát trên tập val và tập train của mô hình ResNet50</w:t>
        </w:r>
      </w:ins>
      <w:bookmarkEnd w:id="669"/>
    </w:p>
    <w:p w14:paraId="774F83FA" w14:textId="77777777" w:rsidR="00E84EEE" w:rsidRPr="00483A23" w:rsidRDefault="00E84EEE" w:rsidP="00E84EEE">
      <w:pPr>
        <w:pStyle w:val="21Level2c2"/>
        <w:jc w:val="center"/>
        <w:rPr>
          <w:rFonts w:cs="Times New Roman"/>
          <w:color w:val="000000" w:themeColor="text1"/>
          <w:lang w:val="vi-VN"/>
        </w:rPr>
      </w:pPr>
    </w:p>
    <w:p w14:paraId="56D9D9B2" w14:textId="0B4689FC" w:rsidR="0049145F" w:rsidRPr="00483A23" w:rsidRDefault="00B146C3">
      <w:pPr>
        <w:pStyle w:val="21Level2c2"/>
        <w:outlineLvl w:val="2"/>
        <w:rPr>
          <w:rFonts w:cs="Times New Roman"/>
          <w:color w:val="000000" w:themeColor="text1"/>
          <w:lang w:val="vi-VN"/>
        </w:rPr>
        <w:pPrChange w:id="679" w:author="bui" w:date="2025-05-13T09:48:00Z">
          <w:pPr>
            <w:pStyle w:val="21Level2c2"/>
          </w:pPr>
        </w:pPrChange>
      </w:pPr>
      <w:bookmarkStart w:id="680" w:name="_Toc198022302"/>
      <w:r>
        <w:rPr>
          <w:rFonts w:cs="Times New Roman"/>
          <w:color w:val="000000" w:themeColor="text1"/>
          <w:lang w:val="vi-VN"/>
        </w:rPr>
        <w:t>4</w:t>
      </w:r>
      <w:r w:rsidR="0049145F" w:rsidRPr="00483A23">
        <w:rPr>
          <w:rFonts w:cs="Times New Roman"/>
          <w:color w:val="000000" w:themeColor="text1"/>
          <w:lang w:val="vi-VN"/>
        </w:rPr>
        <w:t>.</w:t>
      </w:r>
      <w:r>
        <w:rPr>
          <w:rFonts w:cs="Times New Roman"/>
          <w:color w:val="000000" w:themeColor="text1"/>
          <w:lang w:val="vi-VN"/>
        </w:rPr>
        <w:t>2</w:t>
      </w:r>
      <w:r w:rsidR="0049145F" w:rsidRPr="00483A23">
        <w:rPr>
          <w:rFonts w:cs="Times New Roman"/>
          <w:color w:val="000000" w:themeColor="text1"/>
          <w:lang w:val="vi-VN"/>
        </w:rPr>
        <w:t xml:space="preserve">.3 Mô hình </w:t>
      </w:r>
      <w:r w:rsidR="00AA486A">
        <w:rPr>
          <w:rFonts w:cs="Times New Roman"/>
          <w:color w:val="000000" w:themeColor="text1"/>
          <w:lang w:val="vi-VN"/>
        </w:rPr>
        <w:t>MobileNetV2</w:t>
      </w:r>
      <w:bookmarkEnd w:id="680"/>
    </w:p>
    <w:p w14:paraId="28F05CDA" w14:textId="77777777" w:rsidR="008F6847" w:rsidRDefault="00AA486A">
      <w:pPr>
        <w:pStyle w:val="21Level2c2"/>
        <w:keepNext/>
        <w:jc w:val="center"/>
        <w:rPr>
          <w:ins w:id="681" w:author="bui" w:date="2025-05-13T09:30:00Z"/>
        </w:rPr>
        <w:pPrChange w:id="682" w:author="bui" w:date="2025-05-13T09:30:00Z">
          <w:pPr>
            <w:pStyle w:val="21Level2c2"/>
            <w:jc w:val="center"/>
          </w:pPr>
        </w:pPrChange>
      </w:pPr>
      <w:r>
        <w:rPr>
          <w:rFonts w:cs="Times New Roman"/>
          <w:noProof/>
          <w:color w:val="000000" w:themeColor="text1"/>
          <w:lang w:val="vi-VN"/>
        </w:rPr>
        <w:drawing>
          <wp:inline distT="0" distB="0" distL="0" distR="0" wp14:anchorId="71E2E3CF" wp14:editId="68454CA5">
            <wp:extent cx="3906982" cy="293023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3918528" cy="2938896"/>
                    </a:xfrm>
                    <a:prstGeom prst="rect">
                      <a:avLst/>
                    </a:prstGeom>
                  </pic:spPr>
                </pic:pic>
              </a:graphicData>
            </a:graphic>
          </wp:inline>
        </w:drawing>
      </w:r>
    </w:p>
    <w:p w14:paraId="359EA5F3" w14:textId="777DAFA1" w:rsidR="008F6847" w:rsidRPr="008F6847" w:rsidRDefault="008F6847">
      <w:pPr>
        <w:pStyle w:val="Caption"/>
        <w:jc w:val="center"/>
        <w:rPr>
          <w:ins w:id="683" w:author="bui" w:date="2025-05-13T09:29:00Z"/>
          <w:rFonts w:cs="Times New Roman"/>
          <w:color w:val="000000" w:themeColor="text1"/>
          <w:sz w:val="24"/>
          <w:szCs w:val="24"/>
          <w:lang w:val="vi-VN"/>
          <w:rPrChange w:id="684" w:author="bui" w:date="2025-05-13T09:30:00Z">
            <w:rPr>
              <w:ins w:id="685" w:author="bui" w:date="2025-05-13T09:29:00Z"/>
              <w:rFonts w:cs="Times New Roman"/>
              <w:color w:val="000000" w:themeColor="text1"/>
              <w:lang w:val="vi-VN"/>
            </w:rPr>
          </w:rPrChange>
        </w:rPr>
        <w:pPrChange w:id="686" w:author="bui" w:date="2025-05-13T09:30:00Z">
          <w:pPr>
            <w:pStyle w:val="21Level2c2"/>
            <w:jc w:val="center"/>
          </w:pPr>
        </w:pPrChange>
      </w:pPr>
      <w:bookmarkStart w:id="687" w:name="_Toc198021462"/>
      <w:ins w:id="688" w:author="bui" w:date="2025-05-13T09:30:00Z">
        <w:r w:rsidRPr="008F6847">
          <w:rPr>
            <w:sz w:val="24"/>
            <w:szCs w:val="24"/>
            <w:rPrChange w:id="689" w:author="bui" w:date="2025-05-13T09:30:00Z">
              <w:rPr/>
            </w:rPrChange>
          </w:rPr>
          <w:t xml:space="preserve">Hình </w:t>
        </w:r>
        <w:r w:rsidRPr="008F6847">
          <w:rPr>
            <w:sz w:val="24"/>
            <w:szCs w:val="24"/>
            <w:rPrChange w:id="690" w:author="bui" w:date="2025-05-13T09:30:00Z">
              <w:rPr/>
            </w:rPrChange>
          </w:rPr>
          <w:fldChar w:fldCharType="begin"/>
        </w:r>
        <w:r w:rsidRPr="008F6847">
          <w:rPr>
            <w:sz w:val="24"/>
            <w:szCs w:val="24"/>
            <w:rPrChange w:id="691" w:author="bui" w:date="2025-05-13T09:30:00Z">
              <w:rPr/>
            </w:rPrChange>
          </w:rPr>
          <w:instrText xml:space="preserve"> SEQ Hình \* ARABIC </w:instrText>
        </w:r>
      </w:ins>
      <w:r w:rsidRPr="008F6847">
        <w:rPr>
          <w:sz w:val="24"/>
          <w:szCs w:val="24"/>
          <w:rPrChange w:id="692" w:author="bui" w:date="2025-05-13T09:30:00Z">
            <w:rPr/>
          </w:rPrChange>
        </w:rPr>
        <w:fldChar w:fldCharType="separate"/>
      </w:r>
      <w:ins w:id="693" w:author="bui" w:date="2025-05-13T09:36:00Z">
        <w:r w:rsidR="009129CE">
          <w:rPr>
            <w:noProof/>
            <w:sz w:val="24"/>
            <w:szCs w:val="24"/>
          </w:rPr>
          <w:t>31</w:t>
        </w:r>
      </w:ins>
      <w:ins w:id="694" w:author="bui" w:date="2025-05-13T09:30:00Z">
        <w:r w:rsidRPr="008F6847">
          <w:rPr>
            <w:sz w:val="24"/>
            <w:szCs w:val="24"/>
            <w:rPrChange w:id="695" w:author="bui" w:date="2025-05-13T09:30:00Z">
              <w:rPr/>
            </w:rPrChange>
          </w:rPr>
          <w:fldChar w:fldCharType="end"/>
        </w:r>
        <w:r w:rsidRPr="008F6847">
          <w:rPr>
            <w:sz w:val="24"/>
            <w:szCs w:val="24"/>
            <w:lang w:val="vi-VN"/>
            <w:rPrChange w:id="696" w:author="bui" w:date="2025-05-13T09:30:00Z">
              <w:rPr>
                <w:lang w:val="vi-VN"/>
              </w:rPr>
            </w:rPrChange>
          </w:rPr>
          <w:t xml:space="preserve"> : Biểu đồ thất thoát của mô hình MobileNetV2</w:t>
        </w:r>
      </w:ins>
      <w:bookmarkEnd w:id="687"/>
    </w:p>
    <w:p w14:paraId="6FA411BD" w14:textId="77777777" w:rsidR="008F6847" w:rsidRDefault="00AA486A">
      <w:pPr>
        <w:pStyle w:val="21Level2c2"/>
        <w:keepNext/>
        <w:jc w:val="center"/>
        <w:rPr>
          <w:ins w:id="697" w:author="bui" w:date="2025-05-13T09:30:00Z"/>
        </w:rPr>
        <w:pPrChange w:id="698" w:author="bui" w:date="2025-05-13T09:30:00Z">
          <w:pPr>
            <w:pStyle w:val="21Level2c2"/>
            <w:jc w:val="center"/>
          </w:pPr>
        </w:pPrChange>
      </w:pPr>
      <w:r>
        <w:rPr>
          <w:rFonts w:cs="Times New Roman"/>
          <w:noProof/>
          <w:color w:val="000000" w:themeColor="text1"/>
          <w:lang w:val="vi-VN"/>
        </w:rPr>
        <w:lastRenderedPageBreak/>
        <w:drawing>
          <wp:inline distT="0" distB="0" distL="0" distR="0" wp14:anchorId="65BF8357" wp14:editId="24BDBF3B">
            <wp:extent cx="4114800" cy="308610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7">
                      <a:extLst>
                        <a:ext uri="{28A0092B-C50C-407E-A947-70E740481C1C}">
                          <a14:useLocalDpi xmlns:a14="http://schemas.microsoft.com/office/drawing/2010/main" val="0"/>
                        </a:ext>
                      </a:extLst>
                    </a:blip>
                    <a:stretch>
                      <a:fillRect/>
                    </a:stretch>
                  </pic:blipFill>
                  <pic:spPr>
                    <a:xfrm>
                      <a:off x="0" y="0"/>
                      <a:ext cx="4129215" cy="3096912"/>
                    </a:xfrm>
                    <a:prstGeom prst="rect">
                      <a:avLst/>
                    </a:prstGeom>
                  </pic:spPr>
                </pic:pic>
              </a:graphicData>
            </a:graphic>
          </wp:inline>
        </w:drawing>
      </w:r>
    </w:p>
    <w:p w14:paraId="6A2317CD" w14:textId="06B2E7D7" w:rsidR="0049145F" w:rsidRDefault="008F6847" w:rsidP="008F6847">
      <w:pPr>
        <w:pStyle w:val="Caption"/>
        <w:jc w:val="center"/>
        <w:rPr>
          <w:ins w:id="699" w:author="bui" w:date="2025-05-13T09:31:00Z"/>
          <w:sz w:val="24"/>
          <w:szCs w:val="24"/>
          <w:lang w:val="vi-VN"/>
        </w:rPr>
      </w:pPr>
      <w:bookmarkStart w:id="700" w:name="_Toc198021463"/>
      <w:ins w:id="701" w:author="bui" w:date="2025-05-13T09:30:00Z">
        <w:r w:rsidRPr="008F6847">
          <w:rPr>
            <w:sz w:val="24"/>
            <w:szCs w:val="24"/>
            <w:rPrChange w:id="702" w:author="bui" w:date="2025-05-13T09:31:00Z">
              <w:rPr/>
            </w:rPrChange>
          </w:rPr>
          <w:t xml:space="preserve">Hình </w:t>
        </w:r>
        <w:r w:rsidRPr="008F6847">
          <w:rPr>
            <w:sz w:val="24"/>
            <w:szCs w:val="24"/>
            <w:rPrChange w:id="703" w:author="bui" w:date="2025-05-13T09:31:00Z">
              <w:rPr/>
            </w:rPrChange>
          </w:rPr>
          <w:fldChar w:fldCharType="begin"/>
        </w:r>
        <w:r w:rsidRPr="008F6847">
          <w:rPr>
            <w:sz w:val="24"/>
            <w:szCs w:val="24"/>
            <w:rPrChange w:id="704" w:author="bui" w:date="2025-05-13T09:31:00Z">
              <w:rPr/>
            </w:rPrChange>
          </w:rPr>
          <w:instrText xml:space="preserve"> SEQ Hình \* ARABIC </w:instrText>
        </w:r>
      </w:ins>
      <w:r w:rsidRPr="008F6847">
        <w:rPr>
          <w:sz w:val="24"/>
          <w:szCs w:val="24"/>
          <w:rPrChange w:id="705" w:author="bui" w:date="2025-05-13T09:31:00Z">
            <w:rPr/>
          </w:rPrChange>
        </w:rPr>
        <w:fldChar w:fldCharType="separate"/>
      </w:r>
      <w:ins w:id="706" w:author="bui" w:date="2025-05-13T09:36:00Z">
        <w:r w:rsidR="009129CE">
          <w:rPr>
            <w:noProof/>
            <w:sz w:val="24"/>
            <w:szCs w:val="24"/>
          </w:rPr>
          <w:t>32</w:t>
        </w:r>
      </w:ins>
      <w:ins w:id="707" w:author="bui" w:date="2025-05-13T09:30:00Z">
        <w:r w:rsidRPr="008F6847">
          <w:rPr>
            <w:sz w:val="24"/>
            <w:szCs w:val="24"/>
            <w:rPrChange w:id="708" w:author="bui" w:date="2025-05-13T09:31:00Z">
              <w:rPr/>
            </w:rPrChange>
          </w:rPr>
          <w:fldChar w:fldCharType="end"/>
        </w:r>
      </w:ins>
      <w:ins w:id="709" w:author="bui" w:date="2025-05-13T09:31:00Z">
        <w:r w:rsidRPr="008F6847">
          <w:rPr>
            <w:sz w:val="24"/>
            <w:szCs w:val="24"/>
            <w:lang w:val="vi-VN"/>
            <w:rPrChange w:id="710" w:author="bui" w:date="2025-05-13T09:31:00Z">
              <w:rPr>
                <w:lang w:val="vi-VN"/>
              </w:rPr>
            </w:rPrChange>
          </w:rPr>
          <w:t xml:space="preserve"> : Biểu đồ hội tụ của mô hình MobileNetV2</w:t>
        </w:r>
        <w:bookmarkEnd w:id="700"/>
      </w:ins>
    </w:p>
    <w:p w14:paraId="6DC75717" w14:textId="77777777" w:rsidR="009C74EA" w:rsidRPr="009C74EA" w:rsidRDefault="009C74EA">
      <w:pPr>
        <w:rPr>
          <w:lang w:val="vi-VN"/>
          <w:rPrChange w:id="711" w:author="bui" w:date="2025-05-13T09:31:00Z">
            <w:rPr>
              <w:rFonts w:cs="Times New Roman"/>
              <w:color w:val="000000" w:themeColor="text1"/>
              <w:lang w:val="vi-VN"/>
            </w:rPr>
          </w:rPrChange>
        </w:rPr>
        <w:pPrChange w:id="712" w:author="bui" w:date="2025-05-13T09:31:00Z">
          <w:pPr>
            <w:pStyle w:val="21Level2c2"/>
            <w:jc w:val="center"/>
          </w:pPr>
        </w:pPrChange>
      </w:pPr>
    </w:p>
    <w:p w14:paraId="18FBBDF8" w14:textId="77777777" w:rsidR="009129CE" w:rsidRDefault="00AA486A">
      <w:pPr>
        <w:pStyle w:val="21Level2c2"/>
        <w:keepNext/>
        <w:jc w:val="center"/>
        <w:rPr>
          <w:ins w:id="713" w:author="bui" w:date="2025-05-13T09:32:00Z"/>
        </w:rPr>
        <w:pPrChange w:id="714" w:author="bui" w:date="2025-05-13T09:32:00Z">
          <w:pPr>
            <w:pStyle w:val="21Level2c2"/>
            <w:jc w:val="center"/>
          </w:pPr>
        </w:pPrChange>
      </w:pPr>
      <w:r>
        <w:rPr>
          <w:rFonts w:cs="Times New Roman"/>
          <w:noProof/>
          <w:color w:val="000000" w:themeColor="text1"/>
          <w:lang w:val="vi-VN"/>
        </w:rPr>
        <w:drawing>
          <wp:inline distT="0" distB="0" distL="0" distR="0" wp14:anchorId="2EB78CFD" wp14:editId="350C11AA">
            <wp:extent cx="4577541" cy="343315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extLst>
                        <a:ext uri="{28A0092B-C50C-407E-A947-70E740481C1C}">
                          <a14:useLocalDpi xmlns:a14="http://schemas.microsoft.com/office/drawing/2010/main" val="0"/>
                        </a:ext>
                      </a:extLst>
                    </a:blip>
                    <a:stretch>
                      <a:fillRect/>
                    </a:stretch>
                  </pic:blipFill>
                  <pic:spPr>
                    <a:xfrm>
                      <a:off x="0" y="0"/>
                      <a:ext cx="4580065" cy="3435049"/>
                    </a:xfrm>
                    <a:prstGeom prst="rect">
                      <a:avLst/>
                    </a:prstGeom>
                  </pic:spPr>
                </pic:pic>
              </a:graphicData>
            </a:graphic>
          </wp:inline>
        </w:drawing>
      </w:r>
    </w:p>
    <w:p w14:paraId="37D76F2F" w14:textId="0733955D" w:rsidR="008F6847" w:rsidRPr="009129CE" w:rsidRDefault="009129CE">
      <w:pPr>
        <w:pStyle w:val="Caption"/>
        <w:jc w:val="center"/>
        <w:rPr>
          <w:ins w:id="715" w:author="bui" w:date="2025-05-13T09:31:00Z"/>
          <w:rFonts w:cs="Times New Roman"/>
          <w:color w:val="000000" w:themeColor="text1"/>
          <w:sz w:val="24"/>
          <w:szCs w:val="24"/>
          <w:lang w:val="vi-VN"/>
          <w:rPrChange w:id="716" w:author="bui" w:date="2025-05-13T09:32:00Z">
            <w:rPr>
              <w:ins w:id="717" w:author="bui" w:date="2025-05-13T09:31:00Z"/>
              <w:rFonts w:cs="Times New Roman"/>
              <w:color w:val="000000" w:themeColor="text1"/>
              <w:lang w:val="vi-VN"/>
            </w:rPr>
          </w:rPrChange>
        </w:rPr>
        <w:pPrChange w:id="718" w:author="bui" w:date="2025-05-13T09:32:00Z">
          <w:pPr>
            <w:pStyle w:val="21Level2c2"/>
            <w:jc w:val="center"/>
          </w:pPr>
        </w:pPrChange>
      </w:pPr>
      <w:bookmarkStart w:id="719" w:name="_Toc198021464"/>
      <w:ins w:id="720" w:author="bui" w:date="2025-05-13T09:32:00Z">
        <w:r w:rsidRPr="009129CE">
          <w:rPr>
            <w:sz w:val="24"/>
            <w:szCs w:val="24"/>
            <w:rPrChange w:id="721" w:author="bui" w:date="2025-05-13T09:32:00Z">
              <w:rPr/>
            </w:rPrChange>
          </w:rPr>
          <w:t xml:space="preserve">Hình </w:t>
        </w:r>
        <w:r w:rsidRPr="009129CE">
          <w:rPr>
            <w:sz w:val="24"/>
            <w:szCs w:val="24"/>
            <w:rPrChange w:id="722" w:author="bui" w:date="2025-05-13T09:32:00Z">
              <w:rPr/>
            </w:rPrChange>
          </w:rPr>
          <w:fldChar w:fldCharType="begin"/>
        </w:r>
        <w:r w:rsidRPr="009129CE">
          <w:rPr>
            <w:sz w:val="24"/>
            <w:szCs w:val="24"/>
            <w:rPrChange w:id="723" w:author="bui" w:date="2025-05-13T09:32:00Z">
              <w:rPr/>
            </w:rPrChange>
          </w:rPr>
          <w:instrText xml:space="preserve"> SEQ Hình \* ARABIC </w:instrText>
        </w:r>
      </w:ins>
      <w:r w:rsidRPr="009129CE">
        <w:rPr>
          <w:sz w:val="24"/>
          <w:szCs w:val="24"/>
          <w:rPrChange w:id="724" w:author="bui" w:date="2025-05-13T09:32:00Z">
            <w:rPr/>
          </w:rPrChange>
        </w:rPr>
        <w:fldChar w:fldCharType="separate"/>
      </w:r>
      <w:ins w:id="725" w:author="bui" w:date="2025-05-13T09:36:00Z">
        <w:r>
          <w:rPr>
            <w:noProof/>
            <w:sz w:val="24"/>
            <w:szCs w:val="24"/>
          </w:rPr>
          <w:t>33</w:t>
        </w:r>
      </w:ins>
      <w:ins w:id="726" w:author="bui" w:date="2025-05-13T09:32:00Z">
        <w:r w:rsidRPr="009129CE">
          <w:rPr>
            <w:sz w:val="24"/>
            <w:szCs w:val="24"/>
            <w:rPrChange w:id="727" w:author="bui" w:date="2025-05-13T09:32:00Z">
              <w:rPr/>
            </w:rPrChange>
          </w:rPr>
          <w:fldChar w:fldCharType="end"/>
        </w:r>
        <w:r w:rsidRPr="009129CE">
          <w:rPr>
            <w:sz w:val="24"/>
            <w:szCs w:val="24"/>
            <w:lang w:val="vi-VN"/>
            <w:rPrChange w:id="728" w:author="bui" w:date="2025-05-13T09:32:00Z">
              <w:rPr>
                <w:lang w:val="vi-VN"/>
              </w:rPr>
            </w:rPrChange>
          </w:rPr>
          <w:t xml:space="preserve"> : Biểu đồ chính xác của mô hình MobileNetV2</w:t>
        </w:r>
      </w:ins>
      <w:bookmarkEnd w:id="719"/>
    </w:p>
    <w:p w14:paraId="2605614A" w14:textId="77777777" w:rsidR="009C74EA" w:rsidRDefault="009C74EA" w:rsidP="008F6847">
      <w:pPr>
        <w:pStyle w:val="21Level2c2"/>
        <w:jc w:val="center"/>
        <w:rPr>
          <w:ins w:id="729" w:author="bui" w:date="2025-05-13T09:31:00Z"/>
          <w:rFonts w:cs="Times New Roman"/>
          <w:color w:val="000000" w:themeColor="text1"/>
          <w:lang w:val="vi-VN"/>
        </w:rPr>
      </w:pPr>
    </w:p>
    <w:p w14:paraId="51521BA0" w14:textId="77777777" w:rsidR="009129CE" w:rsidRDefault="00AA486A">
      <w:pPr>
        <w:pStyle w:val="21Level2c2"/>
        <w:keepNext/>
        <w:jc w:val="center"/>
        <w:rPr>
          <w:ins w:id="730" w:author="bui" w:date="2025-05-13T09:32:00Z"/>
        </w:rPr>
        <w:pPrChange w:id="731" w:author="bui" w:date="2025-05-13T09:32:00Z">
          <w:pPr>
            <w:pStyle w:val="21Level2c2"/>
            <w:jc w:val="center"/>
          </w:pPr>
        </w:pPrChange>
      </w:pPr>
      <w:r>
        <w:rPr>
          <w:rFonts w:cs="Times New Roman"/>
          <w:noProof/>
          <w:color w:val="000000" w:themeColor="text1"/>
          <w:lang w:val="vi-VN"/>
        </w:rPr>
        <w:lastRenderedPageBreak/>
        <w:drawing>
          <wp:inline distT="0" distB="0" distL="0" distR="0" wp14:anchorId="5FB69A0F" wp14:editId="69B4D037">
            <wp:extent cx="4763192" cy="357239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extLst>
                        <a:ext uri="{28A0092B-C50C-407E-A947-70E740481C1C}">
                          <a14:useLocalDpi xmlns:a14="http://schemas.microsoft.com/office/drawing/2010/main" val="0"/>
                        </a:ext>
                      </a:extLst>
                    </a:blip>
                    <a:stretch>
                      <a:fillRect/>
                    </a:stretch>
                  </pic:blipFill>
                  <pic:spPr>
                    <a:xfrm>
                      <a:off x="0" y="0"/>
                      <a:ext cx="4766367" cy="3574775"/>
                    </a:xfrm>
                    <a:prstGeom prst="rect">
                      <a:avLst/>
                    </a:prstGeom>
                  </pic:spPr>
                </pic:pic>
              </a:graphicData>
            </a:graphic>
          </wp:inline>
        </w:drawing>
      </w:r>
    </w:p>
    <w:p w14:paraId="2AEA0AC2" w14:textId="1129302D" w:rsidR="00AA486A" w:rsidRPr="009129CE" w:rsidRDefault="009129CE">
      <w:pPr>
        <w:pStyle w:val="Caption"/>
        <w:jc w:val="center"/>
        <w:rPr>
          <w:rFonts w:cs="Times New Roman"/>
          <w:color w:val="000000" w:themeColor="text1"/>
          <w:sz w:val="24"/>
          <w:szCs w:val="24"/>
          <w:lang w:val="vi-VN"/>
          <w:rPrChange w:id="732" w:author="bui" w:date="2025-05-13T09:32:00Z">
            <w:rPr>
              <w:rFonts w:cs="Times New Roman"/>
              <w:color w:val="000000" w:themeColor="text1"/>
              <w:lang w:val="vi-VN"/>
            </w:rPr>
          </w:rPrChange>
        </w:rPr>
        <w:pPrChange w:id="733" w:author="bui" w:date="2025-05-13T09:32:00Z">
          <w:pPr>
            <w:pStyle w:val="21Level2c2"/>
          </w:pPr>
        </w:pPrChange>
      </w:pPr>
      <w:bookmarkStart w:id="734" w:name="_Toc198021465"/>
      <w:ins w:id="735" w:author="bui" w:date="2025-05-13T09:32:00Z">
        <w:r w:rsidRPr="009129CE">
          <w:rPr>
            <w:sz w:val="24"/>
            <w:szCs w:val="24"/>
            <w:rPrChange w:id="736" w:author="bui" w:date="2025-05-13T09:32:00Z">
              <w:rPr/>
            </w:rPrChange>
          </w:rPr>
          <w:t xml:space="preserve">Hình </w:t>
        </w:r>
        <w:r w:rsidRPr="009129CE">
          <w:rPr>
            <w:sz w:val="24"/>
            <w:szCs w:val="24"/>
            <w:rPrChange w:id="737" w:author="bui" w:date="2025-05-13T09:32:00Z">
              <w:rPr/>
            </w:rPrChange>
          </w:rPr>
          <w:fldChar w:fldCharType="begin"/>
        </w:r>
        <w:r w:rsidRPr="009129CE">
          <w:rPr>
            <w:sz w:val="24"/>
            <w:szCs w:val="24"/>
            <w:rPrChange w:id="738" w:author="bui" w:date="2025-05-13T09:32:00Z">
              <w:rPr/>
            </w:rPrChange>
          </w:rPr>
          <w:instrText xml:space="preserve"> SEQ Hình \* ARABIC </w:instrText>
        </w:r>
      </w:ins>
      <w:r w:rsidRPr="009129CE">
        <w:rPr>
          <w:sz w:val="24"/>
          <w:szCs w:val="24"/>
          <w:rPrChange w:id="739" w:author="bui" w:date="2025-05-13T09:32:00Z">
            <w:rPr/>
          </w:rPrChange>
        </w:rPr>
        <w:fldChar w:fldCharType="separate"/>
      </w:r>
      <w:ins w:id="740" w:author="bui" w:date="2025-05-13T09:36:00Z">
        <w:r>
          <w:rPr>
            <w:noProof/>
            <w:sz w:val="24"/>
            <w:szCs w:val="24"/>
          </w:rPr>
          <w:t>34</w:t>
        </w:r>
      </w:ins>
      <w:ins w:id="741" w:author="bui" w:date="2025-05-13T09:32:00Z">
        <w:r w:rsidRPr="009129CE">
          <w:rPr>
            <w:sz w:val="24"/>
            <w:szCs w:val="24"/>
            <w:rPrChange w:id="742" w:author="bui" w:date="2025-05-13T09:32:00Z">
              <w:rPr/>
            </w:rPrChange>
          </w:rPr>
          <w:fldChar w:fldCharType="end"/>
        </w:r>
        <w:r w:rsidRPr="009129CE">
          <w:rPr>
            <w:sz w:val="24"/>
            <w:szCs w:val="24"/>
            <w:lang w:val="vi-VN"/>
            <w:rPrChange w:id="743" w:author="bui" w:date="2025-05-13T09:32:00Z">
              <w:rPr>
                <w:lang w:val="vi-VN"/>
              </w:rPr>
            </w:rPrChange>
          </w:rPr>
          <w:t xml:space="preserve"> : Biểu đồ thất thoát mô hình MobileNetV2</w:t>
        </w:r>
      </w:ins>
      <w:bookmarkEnd w:id="734"/>
    </w:p>
    <w:p w14:paraId="46A5AEB3" w14:textId="58A4AEDD" w:rsidR="00773F77" w:rsidRDefault="0049145F" w:rsidP="00773F77">
      <w:pPr>
        <w:pStyle w:val="21Level2c2"/>
        <w:rPr>
          <w:ins w:id="744" w:author="bui" w:date="2025-05-13T09:32:00Z"/>
          <w:rFonts w:cs="Times New Roman"/>
          <w:color w:val="000000" w:themeColor="text1"/>
          <w:lang w:val="vi-VN"/>
        </w:rPr>
      </w:pPr>
      <w:r w:rsidRPr="00483A23">
        <w:rPr>
          <w:rFonts w:cs="Times New Roman"/>
          <w:color w:val="000000" w:themeColor="text1"/>
          <w:lang w:val="vi-VN"/>
        </w:rPr>
        <w:t xml:space="preserve"> </w:t>
      </w:r>
    </w:p>
    <w:p w14:paraId="40D528CE" w14:textId="77777777" w:rsidR="009129CE" w:rsidRPr="00483A23" w:rsidRDefault="009129CE" w:rsidP="00773F77">
      <w:pPr>
        <w:pStyle w:val="21Level2c2"/>
        <w:rPr>
          <w:rFonts w:cs="Times New Roman"/>
          <w:color w:val="000000" w:themeColor="text1"/>
          <w:lang w:val="vi-VN"/>
        </w:rPr>
      </w:pPr>
    </w:p>
    <w:p w14:paraId="21C5774E" w14:textId="5116421D" w:rsidR="00773F77" w:rsidRPr="00483A23" w:rsidRDefault="00773F77" w:rsidP="00773F77">
      <w:pPr>
        <w:pStyle w:val="21Level2c2"/>
        <w:rPr>
          <w:rFonts w:cs="Times New Roman"/>
          <w:color w:val="000000" w:themeColor="text1"/>
          <w:lang w:val="vi-VN"/>
        </w:rPr>
      </w:pPr>
    </w:p>
    <w:p w14:paraId="6C939B12" w14:textId="77777777" w:rsidR="00773F77" w:rsidRPr="00483A23" w:rsidRDefault="00773F77" w:rsidP="0049145F">
      <w:pPr>
        <w:pStyle w:val="21Level2c2"/>
        <w:rPr>
          <w:rFonts w:cs="Times New Roman"/>
          <w:color w:val="000000" w:themeColor="text1"/>
          <w:lang w:val="vi-VN"/>
        </w:rPr>
      </w:pPr>
    </w:p>
    <w:p w14:paraId="70E3005B" w14:textId="6B2A8311" w:rsidR="004653D1" w:rsidRPr="00773F77" w:rsidRDefault="00B146C3">
      <w:pPr>
        <w:pStyle w:val="0TEXTc1"/>
        <w:ind w:firstLine="0"/>
        <w:outlineLvl w:val="1"/>
        <w:rPr>
          <w:b/>
          <w:bCs/>
          <w:color w:val="000000" w:themeColor="text1"/>
          <w:lang w:val="vi-VN"/>
        </w:rPr>
        <w:pPrChange w:id="745" w:author="bui" w:date="2025-05-13T09:48:00Z">
          <w:pPr>
            <w:pStyle w:val="0TEXTc1"/>
            <w:ind w:firstLine="0"/>
          </w:pPr>
        </w:pPrChange>
      </w:pPr>
      <w:bookmarkStart w:id="746" w:name="_Toc198022303"/>
      <w:r>
        <w:rPr>
          <w:b/>
          <w:bCs/>
          <w:color w:val="000000" w:themeColor="text1"/>
          <w:lang w:val="vi-VN"/>
        </w:rPr>
        <w:t>4.3</w:t>
      </w:r>
      <w:r w:rsidR="004653D1" w:rsidRPr="00483A23">
        <w:rPr>
          <w:b/>
          <w:bCs/>
          <w:color w:val="000000" w:themeColor="text1"/>
        </w:rPr>
        <w:t xml:space="preserve"> So sánh mô hình</w:t>
      </w:r>
      <w:r w:rsidR="00773F77">
        <w:rPr>
          <w:b/>
          <w:bCs/>
          <w:color w:val="000000" w:themeColor="text1"/>
          <w:lang w:val="vi-VN"/>
        </w:rPr>
        <w:t xml:space="preserve"> VGG16,</w:t>
      </w:r>
      <w:r w:rsidR="00773F77">
        <w:rPr>
          <w:b/>
          <w:bCs/>
          <w:color w:val="000000" w:themeColor="text1"/>
        </w:rPr>
        <w:t xml:space="preserve"> </w:t>
      </w:r>
      <w:r w:rsidR="00773F77">
        <w:rPr>
          <w:b/>
          <w:bCs/>
          <w:color w:val="000000" w:themeColor="text1"/>
          <w:lang w:val="vi-VN"/>
        </w:rPr>
        <w:t>ResNet50 và MobileNet</w:t>
      </w:r>
      <w:bookmarkEnd w:id="746"/>
    </w:p>
    <w:tbl>
      <w:tblPr>
        <w:tblStyle w:val="TableGrid"/>
        <w:tblW w:w="0" w:type="auto"/>
        <w:tblLook w:val="04A0" w:firstRow="1" w:lastRow="0" w:firstColumn="1" w:lastColumn="0" w:noHBand="0" w:noVBand="1"/>
        <w:tblPrChange w:id="747" w:author="bui" w:date="2025-05-13T09:36:00Z">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1838"/>
        <w:gridCol w:w="1790"/>
        <w:gridCol w:w="1692"/>
        <w:gridCol w:w="1519"/>
        <w:gridCol w:w="1939"/>
        <w:tblGridChange w:id="748">
          <w:tblGrid>
            <w:gridCol w:w="1583"/>
            <w:gridCol w:w="1940"/>
            <w:gridCol w:w="1843"/>
            <w:gridCol w:w="1560"/>
            <w:gridCol w:w="1852"/>
          </w:tblGrid>
        </w:tblGridChange>
      </w:tblGrid>
      <w:tr w:rsidR="00AA486A" w:rsidDel="00006BAC" w14:paraId="1C69073F" w14:textId="00852052" w:rsidTr="009129CE">
        <w:trPr>
          <w:del w:id="749" w:author="bui" w:date="2025-05-18T18:25:00Z"/>
          <w:trPrChange w:id="750" w:author="bui" w:date="2025-05-13T09:36:00Z">
            <w:trPr>
              <w:tblHeader/>
              <w:tblCellSpacing w:w="15" w:type="dxa"/>
            </w:trPr>
          </w:trPrChange>
        </w:trPr>
        <w:tc>
          <w:tcPr>
            <w:tcW w:w="1838" w:type="dxa"/>
            <w:hideMark/>
            <w:tcPrChange w:id="751" w:author="bui" w:date="2025-05-13T09:36:00Z">
              <w:tcPr>
                <w:tcW w:w="0" w:type="auto"/>
                <w:vAlign w:val="center"/>
                <w:hideMark/>
              </w:tcPr>
            </w:tcPrChange>
          </w:tcPr>
          <w:p w14:paraId="1080A398" w14:textId="20FAE3CD" w:rsidR="00AA486A" w:rsidDel="00006BAC" w:rsidRDefault="00AA486A">
            <w:pPr>
              <w:pStyle w:val="0TEXTc1"/>
              <w:ind w:firstLine="0"/>
              <w:jc w:val="left"/>
              <w:rPr>
                <w:del w:id="752" w:author="bui" w:date="2025-05-18T18:25:00Z"/>
                <w:b/>
                <w:bCs/>
              </w:rPr>
              <w:pPrChange w:id="753" w:author="bui" w:date="2025-05-13T09:33:00Z">
                <w:pPr>
                  <w:pStyle w:val="0TEXTc1"/>
                </w:pPr>
              </w:pPrChange>
            </w:pPr>
            <w:del w:id="754" w:author="bui" w:date="2025-05-18T18:25:00Z">
              <w:r w:rsidDel="00006BAC">
                <w:rPr>
                  <w:b/>
                  <w:bCs/>
                </w:rPr>
                <w:delText>Mô hình</w:delText>
              </w:r>
            </w:del>
          </w:p>
        </w:tc>
        <w:tc>
          <w:tcPr>
            <w:tcW w:w="1790" w:type="dxa"/>
            <w:hideMark/>
            <w:tcPrChange w:id="755" w:author="bui" w:date="2025-05-13T09:36:00Z">
              <w:tcPr>
                <w:tcW w:w="0" w:type="auto"/>
                <w:vAlign w:val="center"/>
                <w:hideMark/>
              </w:tcPr>
            </w:tcPrChange>
          </w:tcPr>
          <w:p w14:paraId="3210B392" w14:textId="6DA69291" w:rsidR="00AA486A" w:rsidDel="00006BAC" w:rsidRDefault="00AA486A">
            <w:pPr>
              <w:pStyle w:val="0TEXTc1"/>
              <w:ind w:firstLine="0"/>
              <w:jc w:val="center"/>
              <w:rPr>
                <w:del w:id="756" w:author="bui" w:date="2025-05-18T18:25:00Z"/>
                <w:b/>
                <w:bCs/>
              </w:rPr>
              <w:pPrChange w:id="757" w:author="bui" w:date="2025-05-13T09:35:00Z">
                <w:pPr>
                  <w:pStyle w:val="0TEXTc1"/>
                  <w:ind w:firstLine="0"/>
                </w:pPr>
              </w:pPrChange>
            </w:pPr>
            <w:del w:id="758" w:author="bui" w:date="2025-05-18T18:25:00Z">
              <w:r w:rsidDel="00006BAC">
                <w:rPr>
                  <w:b/>
                  <w:bCs/>
                </w:rPr>
                <w:delText>Độ chính xác (Train)</w:delText>
              </w:r>
            </w:del>
          </w:p>
        </w:tc>
        <w:tc>
          <w:tcPr>
            <w:tcW w:w="0" w:type="auto"/>
            <w:hideMark/>
            <w:tcPrChange w:id="759" w:author="bui" w:date="2025-05-13T09:36:00Z">
              <w:tcPr>
                <w:tcW w:w="0" w:type="auto"/>
                <w:vAlign w:val="center"/>
                <w:hideMark/>
              </w:tcPr>
            </w:tcPrChange>
          </w:tcPr>
          <w:p w14:paraId="45C5A81A" w14:textId="1ACD3C15" w:rsidR="00AA486A" w:rsidDel="00006BAC" w:rsidRDefault="00AA486A">
            <w:pPr>
              <w:pStyle w:val="0TEXTc1"/>
              <w:ind w:firstLine="0"/>
              <w:jc w:val="center"/>
              <w:rPr>
                <w:del w:id="760" w:author="bui" w:date="2025-05-18T18:25:00Z"/>
                <w:b/>
                <w:bCs/>
              </w:rPr>
              <w:pPrChange w:id="761" w:author="bui" w:date="2025-05-13T09:35:00Z">
                <w:pPr>
                  <w:pStyle w:val="0TEXTc1"/>
                  <w:ind w:firstLine="0"/>
                </w:pPr>
              </w:pPrChange>
            </w:pPr>
            <w:del w:id="762" w:author="bui" w:date="2025-05-18T18:25:00Z">
              <w:r w:rsidDel="00006BAC">
                <w:rPr>
                  <w:b/>
                  <w:bCs/>
                </w:rPr>
                <w:delText>Độ chính xác (Test)</w:delText>
              </w:r>
            </w:del>
          </w:p>
        </w:tc>
        <w:tc>
          <w:tcPr>
            <w:tcW w:w="0" w:type="auto"/>
            <w:hideMark/>
            <w:tcPrChange w:id="763" w:author="bui" w:date="2025-05-13T09:36:00Z">
              <w:tcPr>
                <w:tcW w:w="0" w:type="auto"/>
                <w:vAlign w:val="center"/>
                <w:hideMark/>
              </w:tcPr>
            </w:tcPrChange>
          </w:tcPr>
          <w:p w14:paraId="4ACED2E6" w14:textId="00987A33" w:rsidR="00AA486A" w:rsidDel="00006BAC" w:rsidRDefault="00AA486A">
            <w:pPr>
              <w:pStyle w:val="0TEXTc1"/>
              <w:ind w:firstLine="0"/>
              <w:jc w:val="center"/>
              <w:rPr>
                <w:del w:id="764" w:author="bui" w:date="2025-05-18T18:25:00Z"/>
                <w:b/>
                <w:bCs/>
              </w:rPr>
              <w:pPrChange w:id="765" w:author="bui" w:date="2025-05-13T09:35:00Z">
                <w:pPr>
                  <w:pStyle w:val="0TEXTc1"/>
                  <w:ind w:firstLine="0"/>
                </w:pPr>
              </w:pPrChange>
            </w:pPr>
            <w:del w:id="766" w:author="bui" w:date="2025-05-18T18:25:00Z">
              <w:r w:rsidDel="00006BAC">
                <w:rPr>
                  <w:b/>
                  <w:bCs/>
                </w:rPr>
                <w:delText>Mấtmát (Loss)</w:delText>
              </w:r>
            </w:del>
          </w:p>
        </w:tc>
        <w:tc>
          <w:tcPr>
            <w:tcW w:w="0" w:type="auto"/>
            <w:hideMark/>
            <w:tcPrChange w:id="767" w:author="bui" w:date="2025-05-13T09:36:00Z">
              <w:tcPr>
                <w:tcW w:w="0" w:type="auto"/>
                <w:vAlign w:val="center"/>
                <w:hideMark/>
              </w:tcPr>
            </w:tcPrChange>
          </w:tcPr>
          <w:p w14:paraId="7B7D9924" w14:textId="691FB58F" w:rsidR="00AA486A" w:rsidDel="00006BAC" w:rsidRDefault="00AA486A">
            <w:pPr>
              <w:pStyle w:val="0TEXTc1"/>
              <w:ind w:firstLine="0"/>
              <w:jc w:val="center"/>
              <w:rPr>
                <w:del w:id="768" w:author="bui" w:date="2025-05-18T18:25:00Z"/>
                <w:b/>
                <w:bCs/>
              </w:rPr>
              <w:pPrChange w:id="769" w:author="bui" w:date="2025-05-13T09:35:00Z">
                <w:pPr>
                  <w:pStyle w:val="0TEXTc1"/>
                  <w:ind w:firstLine="0"/>
                </w:pPr>
              </w:pPrChange>
            </w:pPr>
            <w:del w:id="770" w:author="bui" w:date="2025-05-18T18:25:00Z">
              <w:r w:rsidDel="00006BAC">
                <w:rPr>
                  <w:b/>
                  <w:bCs/>
                </w:rPr>
                <w:delText>Thờigian huấn luyện</w:delText>
              </w:r>
            </w:del>
          </w:p>
        </w:tc>
      </w:tr>
      <w:tr w:rsidR="00AA486A" w:rsidDel="00006BAC" w14:paraId="51DBD3FF" w14:textId="50B47163" w:rsidTr="009129CE">
        <w:trPr>
          <w:del w:id="771" w:author="bui" w:date="2025-05-18T18:25:00Z"/>
          <w:trPrChange w:id="772" w:author="bui" w:date="2025-05-13T09:36:00Z">
            <w:trPr>
              <w:tblCellSpacing w:w="15" w:type="dxa"/>
            </w:trPr>
          </w:trPrChange>
        </w:trPr>
        <w:tc>
          <w:tcPr>
            <w:tcW w:w="1838" w:type="dxa"/>
            <w:hideMark/>
            <w:tcPrChange w:id="773" w:author="bui" w:date="2025-05-13T09:36:00Z">
              <w:tcPr>
                <w:tcW w:w="0" w:type="auto"/>
                <w:vAlign w:val="center"/>
                <w:hideMark/>
              </w:tcPr>
            </w:tcPrChange>
          </w:tcPr>
          <w:p w14:paraId="0447B775" w14:textId="38D97725" w:rsidR="00AA486A" w:rsidDel="00006BAC" w:rsidRDefault="00AA486A">
            <w:pPr>
              <w:pStyle w:val="0TEXTc1"/>
              <w:ind w:firstLine="0"/>
              <w:jc w:val="left"/>
              <w:rPr>
                <w:del w:id="774" w:author="bui" w:date="2025-05-18T18:25:00Z"/>
              </w:rPr>
              <w:pPrChange w:id="775" w:author="bui" w:date="2025-05-13T09:33:00Z">
                <w:pPr>
                  <w:pStyle w:val="0TEXTc1"/>
                </w:pPr>
              </w:pPrChange>
            </w:pPr>
            <w:del w:id="776" w:author="bui" w:date="2025-05-18T18:25:00Z">
              <w:r w:rsidDel="00006BAC">
                <w:rPr>
                  <w:rStyle w:val="Strong"/>
                </w:rPr>
                <w:delText>MobileNetV2</w:delText>
              </w:r>
            </w:del>
          </w:p>
        </w:tc>
        <w:tc>
          <w:tcPr>
            <w:tcW w:w="1790" w:type="dxa"/>
            <w:hideMark/>
            <w:tcPrChange w:id="777" w:author="bui" w:date="2025-05-13T09:36:00Z">
              <w:tcPr>
                <w:tcW w:w="0" w:type="auto"/>
                <w:vAlign w:val="center"/>
                <w:hideMark/>
              </w:tcPr>
            </w:tcPrChange>
          </w:tcPr>
          <w:p w14:paraId="4E55C67D" w14:textId="24BB2797" w:rsidR="00AA486A" w:rsidDel="00006BAC" w:rsidRDefault="00AA486A">
            <w:pPr>
              <w:pStyle w:val="0TEXTc1"/>
              <w:ind w:firstLine="0"/>
              <w:jc w:val="center"/>
              <w:rPr>
                <w:del w:id="778" w:author="bui" w:date="2025-05-18T18:25:00Z"/>
              </w:rPr>
              <w:pPrChange w:id="779" w:author="bui" w:date="2025-05-13T09:36:00Z">
                <w:pPr>
                  <w:pStyle w:val="0TEXTc1"/>
                </w:pPr>
              </w:pPrChange>
            </w:pPr>
            <w:del w:id="780" w:author="bui" w:date="2025-05-18T18:25:00Z">
              <w:r w:rsidDel="00006BAC">
                <w:delText>91%</w:delText>
              </w:r>
            </w:del>
          </w:p>
        </w:tc>
        <w:tc>
          <w:tcPr>
            <w:tcW w:w="0" w:type="auto"/>
            <w:hideMark/>
            <w:tcPrChange w:id="781" w:author="bui" w:date="2025-05-13T09:36:00Z">
              <w:tcPr>
                <w:tcW w:w="0" w:type="auto"/>
                <w:vAlign w:val="center"/>
                <w:hideMark/>
              </w:tcPr>
            </w:tcPrChange>
          </w:tcPr>
          <w:p w14:paraId="4BAC9216" w14:textId="537996A6" w:rsidR="00AA486A" w:rsidDel="00006BAC" w:rsidRDefault="00AA486A">
            <w:pPr>
              <w:pStyle w:val="0TEXTc1"/>
              <w:ind w:firstLine="0"/>
              <w:jc w:val="center"/>
              <w:rPr>
                <w:del w:id="782" w:author="bui" w:date="2025-05-18T18:25:00Z"/>
              </w:rPr>
              <w:pPrChange w:id="783" w:author="bui" w:date="2025-05-13T09:36:00Z">
                <w:pPr>
                  <w:pStyle w:val="0TEXTc1"/>
                </w:pPr>
              </w:pPrChange>
            </w:pPr>
            <w:del w:id="784" w:author="bui" w:date="2025-05-18T18:25:00Z">
              <w:r w:rsidDel="00006BAC">
                <w:delText>90%</w:delText>
              </w:r>
            </w:del>
          </w:p>
        </w:tc>
        <w:tc>
          <w:tcPr>
            <w:tcW w:w="0" w:type="auto"/>
            <w:hideMark/>
            <w:tcPrChange w:id="785" w:author="bui" w:date="2025-05-13T09:36:00Z">
              <w:tcPr>
                <w:tcW w:w="0" w:type="auto"/>
                <w:vAlign w:val="center"/>
                <w:hideMark/>
              </w:tcPr>
            </w:tcPrChange>
          </w:tcPr>
          <w:p w14:paraId="366D2651" w14:textId="4D4C4A6F" w:rsidR="00AA486A" w:rsidDel="00006BAC" w:rsidRDefault="00AA486A">
            <w:pPr>
              <w:pStyle w:val="0TEXTc1"/>
              <w:ind w:firstLine="0"/>
              <w:jc w:val="center"/>
              <w:rPr>
                <w:del w:id="786" w:author="bui" w:date="2025-05-18T18:25:00Z"/>
              </w:rPr>
              <w:pPrChange w:id="787" w:author="bui" w:date="2025-05-13T09:36:00Z">
                <w:pPr>
                  <w:pStyle w:val="0TEXTc1"/>
                </w:pPr>
              </w:pPrChange>
            </w:pPr>
            <w:del w:id="788" w:author="bui" w:date="2025-05-18T18:25:00Z">
              <w:r w:rsidDel="00006BAC">
                <w:delText>0.25</w:delText>
              </w:r>
            </w:del>
          </w:p>
        </w:tc>
        <w:tc>
          <w:tcPr>
            <w:tcW w:w="0" w:type="auto"/>
            <w:hideMark/>
            <w:tcPrChange w:id="789" w:author="bui" w:date="2025-05-13T09:36:00Z">
              <w:tcPr>
                <w:tcW w:w="0" w:type="auto"/>
                <w:vAlign w:val="center"/>
                <w:hideMark/>
              </w:tcPr>
            </w:tcPrChange>
          </w:tcPr>
          <w:p w14:paraId="1463C07A" w14:textId="5833A7AD" w:rsidR="00AA486A" w:rsidDel="00006BAC" w:rsidRDefault="00AA486A">
            <w:pPr>
              <w:pStyle w:val="0TEXTc1"/>
              <w:ind w:firstLine="0"/>
              <w:jc w:val="center"/>
              <w:rPr>
                <w:del w:id="790" w:author="bui" w:date="2025-05-18T18:25:00Z"/>
              </w:rPr>
              <w:pPrChange w:id="791" w:author="bui" w:date="2025-05-13T09:36:00Z">
                <w:pPr>
                  <w:pStyle w:val="0TEXTc1"/>
                </w:pPr>
              </w:pPrChange>
            </w:pPr>
            <w:del w:id="792" w:author="bui" w:date="2025-05-18T18:25:00Z">
              <w:r w:rsidDel="00006BAC">
                <w:delText>2 giờ</w:delText>
              </w:r>
            </w:del>
          </w:p>
        </w:tc>
      </w:tr>
      <w:tr w:rsidR="00AA486A" w:rsidDel="00006BAC" w14:paraId="1F08910F" w14:textId="672F22AE" w:rsidTr="009129CE">
        <w:trPr>
          <w:del w:id="793" w:author="bui" w:date="2025-05-18T18:25:00Z"/>
          <w:trPrChange w:id="794" w:author="bui" w:date="2025-05-13T09:36:00Z">
            <w:trPr>
              <w:tblCellSpacing w:w="15" w:type="dxa"/>
            </w:trPr>
          </w:trPrChange>
        </w:trPr>
        <w:tc>
          <w:tcPr>
            <w:tcW w:w="1838" w:type="dxa"/>
            <w:hideMark/>
            <w:tcPrChange w:id="795" w:author="bui" w:date="2025-05-13T09:36:00Z">
              <w:tcPr>
                <w:tcW w:w="0" w:type="auto"/>
                <w:vAlign w:val="center"/>
                <w:hideMark/>
              </w:tcPr>
            </w:tcPrChange>
          </w:tcPr>
          <w:p w14:paraId="7960C901" w14:textId="74A7187F" w:rsidR="00AA486A" w:rsidDel="00006BAC" w:rsidRDefault="00AA486A">
            <w:pPr>
              <w:pStyle w:val="0TEXTc1"/>
              <w:ind w:firstLine="0"/>
              <w:jc w:val="left"/>
              <w:rPr>
                <w:del w:id="796" w:author="bui" w:date="2025-05-18T18:25:00Z"/>
              </w:rPr>
              <w:pPrChange w:id="797" w:author="bui" w:date="2025-05-13T09:33:00Z">
                <w:pPr>
                  <w:pStyle w:val="0TEXTc1"/>
                </w:pPr>
              </w:pPrChange>
            </w:pPr>
            <w:del w:id="798" w:author="bui" w:date="2025-05-18T18:25:00Z">
              <w:r w:rsidDel="00006BAC">
                <w:rPr>
                  <w:rStyle w:val="Strong"/>
                </w:rPr>
                <w:delText>VGG16</w:delText>
              </w:r>
            </w:del>
          </w:p>
        </w:tc>
        <w:tc>
          <w:tcPr>
            <w:tcW w:w="1790" w:type="dxa"/>
            <w:hideMark/>
            <w:tcPrChange w:id="799" w:author="bui" w:date="2025-05-13T09:36:00Z">
              <w:tcPr>
                <w:tcW w:w="0" w:type="auto"/>
                <w:vAlign w:val="center"/>
                <w:hideMark/>
              </w:tcPr>
            </w:tcPrChange>
          </w:tcPr>
          <w:p w14:paraId="110C36BC" w14:textId="10DF91EA" w:rsidR="00AA486A" w:rsidDel="00006BAC" w:rsidRDefault="00AA486A">
            <w:pPr>
              <w:pStyle w:val="0TEXTc1"/>
              <w:ind w:firstLine="0"/>
              <w:jc w:val="center"/>
              <w:rPr>
                <w:del w:id="800" w:author="bui" w:date="2025-05-18T18:25:00Z"/>
              </w:rPr>
              <w:pPrChange w:id="801" w:author="bui" w:date="2025-05-13T09:36:00Z">
                <w:pPr>
                  <w:pStyle w:val="0TEXTc1"/>
                </w:pPr>
              </w:pPrChange>
            </w:pPr>
            <w:del w:id="802" w:author="bui" w:date="2025-05-18T18:25:00Z">
              <w:r w:rsidDel="00006BAC">
                <w:delText>94%</w:delText>
              </w:r>
            </w:del>
          </w:p>
        </w:tc>
        <w:tc>
          <w:tcPr>
            <w:tcW w:w="0" w:type="auto"/>
            <w:hideMark/>
            <w:tcPrChange w:id="803" w:author="bui" w:date="2025-05-13T09:36:00Z">
              <w:tcPr>
                <w:tcW w:w="0" w:type="auto"/>
                <w:vAlign w:val="center"/>
                <w:hideMark/>
              </w:tcPr>
            </w:tcPrChange>
          </w:tcPr>
          <w:p w14:paraId="1C9C7815" w14:textId="0DEE21D2" w:rsidR="00AA486A" w:rsidDel="00006BAC" w:rsidRDefault="00AA486A">
            <w:pPr>
              <w:pStyle w:val="0TEXTc1"/>
              <w:ind w:firstLine="0"/>
              <w:jc w:val="center"/>
              <w:rPr>
                <w:del w:id="804" w:author="bui" w:date="2025-05-18T18:25:00Z"/>
              </w:rPr>
              <w:pPrChange w:id="805" w:author="bui" w:date="2025-05-13T09:36:00Z">
                <w:pPr>
                  <w:pStyle w:val="0TEXTc1"/>
                </w:pPr>
              </w:pPrChange>
            </w:pPr>
            <w:del w:id="806" w:author="bui" w:date="2025-05-18T18:25:00Z">
              <w:r w:rsidDel="00006BAC">
                <w:delText>89%</w:delText>
              </w:r>
            </w:del>
          </w:p>
        </w:tc>
        <w:tc>
          <w:tcPr>
            <w:tcW w:w="0" w:type="auto"/>
            <w:hideMark/>
            <w:tcPrChange w:id="807" w:author="bui" w:date="2025-05-13T09:36:00Z">
              <w:tcPr>
                <w:tcW w:w="0" w:type="auto"/>
                <w:vAlign w:val="center"/>
                <w:hideMark/>
              </w:tcPr>
            </w:tcPrChange>
          </w:tcPr>
          <w:p w14:paraId="39B7706E" w14:textId="64320CCA" w:rsidR="00AA486A" w:rsidDel="00006BAC" w:rsidRDefault="00AA486A">
            <w:pPr>
              <w:pStyle w:val="0TEXTc1"/>
              <w:ind w:firstLine="0"/>
              <w:jc w:val="center"/>
              <w:rPr>
                <w:del w:id="808" w:author="bui" w:date="2025-05-18T18:25:00Z"/>
              </w:rPr>
              <w:pPrChange w:id="809" w:author="bui" w:date="2025-05-13T09:36:00Z">
                <w:pPr>
                  <w:pStyle w:val="0TEXTc1"/>
                </w:pPr>
              </w:pPrChange>
            </w:pPr>
            <w:del w:id="810" w:author="bui" w:date="2025-05-18T18:25:00Z">
              <w:r w:rsidDel="00006BAC">
                <w:delText>0.18</w:delText>
              </w:r>
            </w:del>
          </w:p>
        </w:tc>
        <w:tc>
          <w:tcPr>
            <w:tcW w:w="0" w:type="auto"/>
            <w:hideMark/>
            <w:tcPrChange w:id="811" w:author="bui" w:date="2025-05-13T09:36:00Z">
              <w:tcPr>
                <w:tcW w:w="0" w:type="auto"/>
                <w:vAlign w:val="center"/>
                <w:hideMark/>
              </w:tcPr>
            </w:tcPrChange>
          </w:tcPr>
          <w:p w14:paraId="4D610BA5" w14:textId="066EE40B" w:rsidR="00AA486A" w:rsidDel="00006BAC" w:rsidRDefault="00AA486A">
            <w:pPr>
              <w:pStyle w:val="0TEXTc1"/>
              <w:ind w:firstLine="0"/>
              <w:jc w:val="center"/>
              <w:rPr>
                <w:del w:id="812" w:author="bui" w:date="2025-05-18T18:25:00Z"/>
              </w:rPr>
              <w:pPrChange w:id="813" w:author="bui" w:date="2025-05-13T09:36:00Z">
                <w:pPr>
                  <w:pStyle w:val="0TEXTc1"/>
                </w:pPr>
              </w:pPrChange>
            </w:pPr>
            <w:del w:id="814" w:author="bui" w:date="2025-05-18T18:25:00Z">
              <w:r w:rsidDel="00006BAC">
                <w:delText>3 giờ</w:delText>
              </w:r>
            </w:del>
          </w:p>
        </w:tc>
      </w:tr>
      <w:tr w:rsidR="00AA486A" w:rsidDel="00006BAC" w14:paraId="3DF69A3A" w14:textId="10FFF628" w:rsidTr="009129CE">
        <w:trPr>
          <w:del w:id="815" w:author="bui" w:date="2025-05-18T18:25:00Z"/>
          <w:trPrChange w:id="816" w:author="bui" w:date="2025-05-13T09:36:00Z">
            <w:trPr>
              <w:tblCellSpacing w:w="15" w:type="dxa"/>
            </w:trPr>
          </w:trPrChange>
        </w:trPr>
        <w:tc>
          <w:tcPr>
            <w:tcW w:w="1838" w:type="dxa"/>
            <w:hideMark/>
            <w:tcPrChange w:id="817" w:author="bui" w:date="2025-05-13T09:36:00Z">
              <w:tcPr>
                <w:tcW w:w="0" w:type="auto"/>
                <w:vAlign w:val="center"/>
                <w:hideMark/>
              </w:tcPr>
            </w:tcPrChange>
          </w:tcPr>
          <w:p w14:paraId="26B1B74E" w14:textId="711D059F" w:rsidR="00AA486A" w:rsidDel="00006BAC" w:rsidRDefault="00AA486A">
            <w:pPr>
              <w:pStyle w:val="0TEXTc1"/>
              <w:ind w:firstLine="0"/>
              <w:jc w:val="left"/>
              <w:rPr>
                <w:del w:id="818" w:author="bui" w:date="2025-05-18T18:25:00Z"/>
              </w:rPr>
              <w:pPrChange w:id="819" w:author="bui" w:date="2025-05-13T09:33:00Z">
                <w:pPr>
                  <w:pStyle w:val="0TEXTc1"/>
                </w:pPr>
              </w:pPrChange>
            </w:pPr>
            <w:del w:id="820" w:author="bui" w:date="2025-05-18T18:25:00Z">
              <w:r w:rsidDel="00006BAC">
                <w:rPr>
                  <w:rStyle w:val="Strong"/>
                </w:rPr>
                <w:delText>ResNet50</w:delText>
              </w:r>
            </w:del>
          </w:p>
        </w:tc>
        <w:tc>
          <w:tcPr>
            <w:tcW w:w="1790" w:type="dxa"/>
            <w:hideMark/>
            <w:tcPrChange w:id="821" w:author="bui" w:date="2025-05-13T09:36:00Z">
              <w:tcPr>
                <w:tcW w:w="0" w:type="auto"/>
                <w:vAlign w:val="center"/>
                <w:hideMark/>
              </w:tcPr>
            </w:tcPrChange>
          </w:tcPr>
          <w:p w14:paraId="0AD1F06C" w14:textId="624AF859" w:rsidR="00AA486A" w:rsidDel="00006BAC" w:rsidRDefault="00AA486A">
            <w:pPr>
              <w:pStyle w:val="0TEXTc1"/>
              <w:ind w:firstLine="0"/>
              <w:jc w:val="center"/>
              <w:rPr>
                <w:del w:id="822" w:author="bui" w:date="2025-05-18T18:25:00Z"/>
              </w:rPr>
              <w:pPrChange w:id="823" w:author="bui" w:date="2025-05-13T09:36:00Z">
                <w:pPr>
                  <w:pStyle w:val="0TEXTc1"/>
                </w:pPr>
              </w:pPrChange>
            </w:pPr>
            <w:del w:id="824" w:author="bui" w:date="2025-05-18T18:25:00Z">
              <w:r w:rsidDel="00006BAC">
                <w:delText>96%</w:delText>
              </w:r>
            </w:del>
          </w:p>
        </w:tc>
        <w:tc>
          <w:tcPr>
            <w:tcW w:w="0" w:type="auto"/>
            <w:hideMark/>
            <w:tcPrChange w:id="825" w:author="bui" w:date="2025-05-13T09:36:00Z">
              <w:tcPr>
                <w:tcW w:w="0" w:type="auto"/>
                <w:vAlign w:val="center"/>
                <w:hideMark/>
              </w:tcPr>
            </w:tcPrChange>
          </w:tcPr>
          <w:p w14:paraId="330124D8" w14:textId="6491BE48" w:rsidR="00AA486A" w:rsidDel="00006BAC" w:rsidRDefault="00AA486A">
            <w:pPr>
              <w:pStyle w:val="0TEXTc1"/>
              <w:ind w:firstLine="0"/>
              <w:jc w:val="center"/>
              <w:rPr>
                <w:del w:id="826" w:author="bui" w:date="2025-05-18T18:25:00Z"/>
              </w:rPr>
              <w:pPrChange w:id="827" w:author="bui" w:date="2025-05-13T09:36:00Z">
                <w:pPr>
                  <w:pStyle w:val="0TEXTc1"/>
                </w:pPr>
              </w:pPrChange>
            </w:pPr>
            <w:del w:id="828" w:author="bui" w:date="2025-05-18T18:25:00Z">
              <w:r w:rsidDel="00006BAC">
                <w:delText>91%</w:delText>
              </w:r>
            </w:del>
          </w:p>
        </w:tc>
        <w:tc>
          <w:tcPr>
            <w:tcW w:w="0" w:type="auto"/>
            <w:hideMark/>
            <w:tcPrChange w:id="829" w:author="bui" w:date="2025-05-13T09:36:00Z">
              <w:tcPr>
                <w:tcW w:w="0" w:type="auto"/>
                <w:vAlign w:val="center"/>
                <w:hideMark/>
              </w:tcPr>
            </w:tcPrChange>
          </w:tcPr>
          <w:p w14:paraId="4DEF427E" w14:textId="4AFF3BA6" w:rsidR="00AA486A" w:rsidDel="00006BAC" w:rsidRDefault="00AA486A">
            <w:pPr>
              <w:pStyle w:val="0TEXTc1"/>
              <w:ind w:firstLine="0"/>
              <w:jc w:val="center"/>
              <w:rPr>
                <w:del w:id="830" w:author="bui" w:date="2025-05-18T18:25:00Z"/>
              </w:rPr>
              <w:pPrChange w:id="831" w:author="bui" w:date="2025-05-13T09:36:00Z">
                <w:pPr>
                  <w:pStyle w:val="0TEXTc1"/>
                </w:pPr>
              </w:pPrChange>
            </w:pPr>
            <w:del w:id="832" w:author="bui" w:date="2025-05-18T18:25:00Z">
              <w:r w:rsidDel="00006BAC">
                <w:delText>0.15</w:delText>
              </w:r>
            </w:del>
          </w:p>
        </w:tc>
        <w:tc>
          <w:tcPr>
            <w:tcW w:w="0" w:type="auto"/>
            <w:hideMark/>
            <w:tcPrChange w:id="833" w:author="bui" w:date="2025-05-13T09:36:00Z">
              <w:tcPr>
                <w:tcW w:w="0" w:type="auto"/>
                <w:vAlign w:val="center"/>
                <w:hideMark/>
              </w:tcPr>
            </w:tcPrChange>
          </w:tcPr>
          <w:p w14:paraId="6ED6B54F" w14:textId="60B4BE93" w:rsidR="00AA486A" w:rsidDel="00006BAC" w:rsidRDefault="00AA486A">
            <w:pPr>
              <w:pStyle w:val="0TEXTc1"/>
              <w:keepNext/>
              <w:ind w:firstLine="0"/>
              <w:jc w:val="center"/>
              <w:rPr>
                <w:del w:id="834" w:author="bui" w:date="2025-05-18T18:25:00Z"/>
              </w:rPr>
              <w:pPrChange w:id="835" w:author="bui" w:date="2025-05-13T09:39:00Z">
                <w:pPr>
                  <w:pStyle w:val="0TEXTc1"/>
                </w:pPr>
              </w:pPrChange>
            </w:pPr>
            <w:del w:id="836" w:author="bui" w:date="2025-05-18T18:25:00Z">
              <w:r w:rsidDel="00006BAC">
                <w:delText>4 giờ</w:delText>
              </w:r>
            </w:del>
          </w:p>
        </w:tc>
      </w:tr>
    </w:tbl>
    <w:p w14:paraId="388766BB" w14:textId="46D80472" w:rsidR="00AA486A" w:rsidDel="00FB4965" w:rsidRDefault="00FB4965" w:rsidP="00FB4965">
      <w:pPr>
        <w:pStyle w:val="0TEXTc1"/>
        <w:ind w:firstLine="0"/>
        <w:jc w:val="center"/>
        <w:rPr>
          <w:del w:id="837" w:author="bui" w:date="2025-05-18T18:25:00Z"/>
          <w:rStyle w:val="Strong"/>
          <w:lang w:val="vi-VN"/>
        </w:rPr>
        <w:pPrChange w:id="838" w:author="bui" w:date="2025-05-18T19:08:00Z">
          <w:pPr>
            <w:pStyle w:val="0TEXTc1"/>
            <w:ind w:firstLine="0"/>
            <w:jc w:val="center"/>
          </w:pPr>
        </w:pPrChange>
      </w:pPr>
      <w:ins w:id="839" w:author="bui" w:date="2025-05-18T19:08:00Z">
        <w:r>
          <w:rPr>
            <w:b/>
            <w:bCs/>
            <w:noProof/>
            <w:lang w:val="vi-VN"/>
          </w:rPr>
          <w:lastRenderedPageBreak/>
          <w:drawing>
            <wp:inline distT="0" distB="0" distL="0" distR="0" wp14:anchorId="36CF9350" wp14:editId="0419F68C">
              <wp:extent cx="4548850" cy="341008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4552367" cy="3412722"/>
                      </a:xfrm>
                      <a:prstGeom prst="rect">
                        <a:avLst/>
                      </a:prstGeom>
                    </pic:spPr>
                  </pic:pic>
                </a:graphicData>
              </a:graphic>
            </wp:inline>
          </w:drawing>
        </w:r>
      </w:ins>
      <w:del w:id="840" w:author="bui" w:date="2025-05-18T18:25:00Z">
        <w:r w:rsidR="00AA486A" w:rsidRPr="00007475" w:rsidDel="00006BAC">
          <w:rPr>
            <w:rStyle w:val="Strong"/>
            <w:lang w:val="vi-VN"/>
            <w:rPrChange w:id="841" w:author="bui" w:date="2025-05-13T09:50:00Z">
              <w:rPr>
                <w:rStyle w:val="Strong"/>
              </w:rPr>
            </w:rPrChange>
          </w:rPr>
          <w:delText>Nhận xét</w:delText>
        </w:r>
        <w:r w:rsidR="00AA486A" w:rsidRPr="00007475" w:rsidDel="00006BAC">
          <w:rPr>
            <w:lang w:val="vi-VN"/>
            <w:rPrChange w:id="842" w:author="bui" w:date="2025-05-13T09:50:00Z">
              <w:rPr/>
            </w:rPrChange>
          </w:rPr>
          <w:delText>:</w:delText>
        </w:r>
      </w:del>
    </w:p>
    <w:p w14:paraId="682F60EE" w14:textId="58FA3DBC" w:rsidR="00FB4965" w:rsidRDefault="00FB4965" w:rsidP="00FB4965">
      <w:pPr>
        <w:pStyle w:val="0TEXTc1"/>
        <w:ind w:firstLine="0"/>
        <w:jc w:val="center"/>
        <w:rPr>
          <w:ins w:id="843" w:author="bui" w:date="2025-05-18T19:08:00Z"/>
          <w:rStyle w:val="Strong"/>
          <w:lang w:val="vi-VN"/>
        </w:rPr>
        <w:pPrChange w:id="844" w:author="bui" w:date="2025-05-18T19:08:00Z">
          <w:pPr>
            <w:pStyle w:val="0TEXTc1"/>
            <w:jc w:val="center"/>
          </w:pPr>
        </w:pPrChange>
      </w:pPr>
    </w:p>
    <w:p w14:paraId="131F2912" w14:textId="6F17C7CA" w:rsidR="00FB4965" w:rsidRDefault="00FB4965" w:rsidP="00FB4965">
      <w:pPr>
        <w:pStyle w:val="0TEXTc1"/>
        <w:ind w:firstLine="0"/>
        <w:jc w:val="center"/>
        <w:rPr>
          <w:ins w:id="845" w:author="bui" w:date="2025-05-18T19:08:00Z"/>
          <w:lang w:val="vi-VN"/>
        </w:rPr>
      </w:pPr>
      <w:ins w:id="846" w:author="bui" w:date="2025-05-18T19:08:00Z">
        <w:r>
          <w:rPr>
            <w:noProof/>
            <w:lang w:val="vi-VN"/>
          </w:rPr>
          <w:drawing>
            <wp:inline distT="0" distB="0" distL="0" distR="0" wp14:anchorId="05501EDD" wp14:editId="07194279">
              <wp:extent cx="4043424" cy="30325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4054484" cy="3040863"/>
                      </a:xfrm>
                      <a:prstGeom prst="rect">
                        <a:avLst/>
                      </a:prstGeom>
                    </pic:spPr>
                  </pic:pic>
                </a:graphicData>
              </a:graphic>
            </wp:inline>
          </w:drawing>
        </w:r>
      </w:ins>
    </w:p>
    <w:p w14:paraId="7E58742F" w14:textId="6209B661" w:rsidR="00FB4965" w:rsidRDefault="00FB4965" w:rsidP="00FB4965">
      <w:pPr>
        <w:pStyle w:val="0TEXTc1"/>
        <w:ind w:firstLine="0"/>
        <w:jc w:val="left"/>
        <w:rPr>
          <w:ins w:id="847" w:author="bui" w:date="2025-05-18T19:08:00Z"/>
          <w:lang w:val="vi-VN"/>
        </w:rPr>
      </w:pPr>
      <w:ins w:id="848" w:author="bui" w:date="2025-05-18T19:08:00Z">
        <w:r>
          <w:rPr>
            <w:lang w:val="vi-VN"/>
          </w:rPr>
          <w:t xml:space="preserve">Nhận xét : </w:t>
        </w:r>
      </w:ins>
    </w:p>
    <w:p w14:paraId="312A00E6" w14:textId="424C3644" w:rsidR="00FB4965" w:rsidRPr="00FB4965" w:rsidRDefault="00FB4965" w:rsidP="00FB4965">
      <w:pPr>
        <w:pStyle w:val="0TEXTc1"/>
        <w:rPr>
          <w:ins w:id="849" w:author="bui" w:date="2025-05-18T19:08:00Z"/>
          <w:lang w:val="vi-VN" w:eastAsia="ja-JP"/>
          <w:rPrChange w:id="850" w:author="bui" w:date="2025-05-18T19:08:00Z">
            <w:rPr>
              <w:ins w:id="851" w:author="bui" w:date="2025-05-18T19:08:00Z"/>
              <w:rFonts w:ascii="Times New Roman" w:eastAsia="Times New Roman" w:hAnsi="Times New Roman" w:cs="Times New Roman"/>
              <w:sz w:val="24"/>
              <w:szCs w:val="24"/>
              <w:lang w:eastAsia="ja-JP"/>
            </w:rPr>
          </w:rPrChange>
        </w:rPr>
        <w:pPrChange w:id="852" w:author="bui" w:date="2025-05-18T19:09:00Z">
          <w:pPr>
            <w:spacing w:before="100" w:beforeAutospacing="1" w:after="100" w:afterAutospacing="1" w:line="240" w:lineRule="auto"/>
          </w:pPr>
        </w:pPrChange>
      </w:pPr>
      <w:ins w:id="853" w:author="bui" w:date="2025-05-18T19:08:00Z">
        <w:r w:rsidRPr="00FB4965">
          <w:rPr>
            <w:b/>
            <w:bCs/>
            <w:lang w:val="vi-VN" w:eastAsia="ja-JP"/>
            <w:rPrChange w:id="854" w:author="bui" w:date="2025-05-18T19:08:00Z">
              <w:rPr>
                <w:rFonts w:ascii="Times New Roman" w:eastAsia="Times New Roman" w:hAnsi="Times New Roman" w:cs="Times New Roman"/>
                <w:b/>
                <w:bCs/>
                <w:sz w:val="24"/>
                <w:szCs w:val="24"/>
                <w:lang w:eastAsia="ja-JP"/>
              </w:rPr>
            </w:rPrChange>
          </w:rPr>
          <w:t>Độ chính xác (Accuracy):</w:t>
        </w:r>
        <w:r w:rsidRPr="00FB4965">
          <w:rPr>
            <w:lang w:val="vi-VN" w:eastAsia="ja-JP"/>
            <w:rPrChange w:id="855" w:author="bui" w:date="2025-05-18T19:08:00Z">
              <w:rPr>
                <w:rFonts w:ascii="Times New Roman" w:eastAsia="Times New Roman" w:hAnsi="Times New Roman" w:cs="Times New Roman"/>
                <w:sz w:val="24"/>
                <w:szCs w:val="24"/>
                <w:lang w:eastAsia="ja-JP"/>
              </w:rPr>
            </w:rPrChange>
          </w:rPr>
          <w:t xml:space="preserve"> VGG16 đạt cao nhất (~39 %), ResNet50 ở mức trung bình (~28 %), còn MobileNetV2 thấp nhất (~19 %).</w:t>
        </w:r>
      </w:ins>
    </w:p>
    <w:p w14:paraId="33713B84" w14:textId="51CB2F99" w:rsidR="00FB4965" w:rsidRPr="00FB4965" w:rsidRDefault="00FB4965" w:rsidP="00FB4965">
      <w:pPr>
        <w:pStyle w:val="0TEXTc1"/>
        <w:rPr>
          <w:ins w:id="856" w:author="bui" w:date="2025-05-18T19:08:00Z"/>
          <w:lang w:val="vi-VN" w:eastAsia="ja-JP"/>
          <w:rPrChange w:id="857" w:author="bui" w:date="2025-05-18T19:08:00Z">
            <w:rPr>
              <w:ins w:id="858" w:author="bui" w:date="2025-05-18T19:08:00Z"/>
              <w:rFonts w:ascii="Times New Roman" w:eastAsia="Times New Roman" w:hAnsi="Times New Roman" w:cs="Times New Roman"/>
              <w:sz w:val="24"/>
              <w:szCs w:val="24"/>
              <w:lang w:eastAsia="ja-JP"/>
            </w:rPr>
          </w:rPrChange>
        </w:rPr>
        <w:pPrChange w:id="859" w:author="bui" w:date="2025-05-18T19:09:00Z">
          <w:pPr>
            <w:spacing w:before="100" w:beforeAutospacing="1" w:after="100" w:afterAutospacing="1" w:line="240" w:lineRule="auto"/>
          </w:pPr>
        </w:pPrChange>
      </w:pPr>
      <w:ins w:id="860" w:author="bui" w:date="2025-05-18T19:08:00Z">
        <w:r w:rsidRPr="00FB4965">
          <w:rPr>
            <w:b/>
            <w:bCs/>
            <w:lang w:val="vi-VN" w:eastAsia="ja-JP"/>
            <w:rPrChange w:id="861" w:author="bui" w:date="2025-05-18T19:08:00Z">
              <w:rPr>
                <w:rFonts w:ascii="Times New Roman" w:eastAsia="Times New Roman" w:hAnsi="Times New Roman" w:cs="Times New Roman"/>
                <w:b/>
                <w:bCs/>
                <w:sz w:val="24"/>
                <w:szCs w:val="24"/>
                <w:lang w:eastAsia="ja-JP"/>
              </w:rPr>
            </w:rPrChange>
          </w:rPr>
          <w:lastRenderedPageBreak/>
          <w:t>Hàm mất mát (Loss):</w:t>
        </w:r>
        <w:r w:rsidRPr="00FB4965">
          <w:rPr>
            <w:lang w:val="vi-VN" w:eastAsia="ja-JP"/>
            <w:rPrChange w:id="862" w:author="bui" w:date="2025-05-18T19:08:00Z">
              <w:rPr>
                <w:rFonts w:ascii="Times New Roman" w:eastAsia="Times New Roman" w:hAnsi="Times New Roman" w:cs="Times New Roman"/>
                <w:sz w:val="24"/>
                <w:szCs w:val="24"/>
                <w:lang w:eastAsia="ja-JP"/>
              </w:rPr>
            </w:rPrChange>
          </w:rPr>
          <w:t xml:space="preserve"> MobileNetV2 có loss rất cao (~4.08), trong khi ResNet50 và VGG16 đều ở khoảng ~2.10, với ResNet50 “nhỉnh” hơn VGG16 một chút về giá trị loss thấp nhất</w:t>
        </w:r>
      </w:ins>
    </w:p>
    <w:p w14:paraId="29A67FA8" w14:textId="77777777" w:rsidR="00FB4965" w:rsidRPr="00007475" w:rsidRDefault="00FB4965" w:rsidP="00FB4965">
      <w:pPr>
        <w:pStyle w:val="0TEXTc1"/>
        <w:ind w:firstLine="0"/>
        <w:jc w:val="left"/>
        <w:rPr>
          <w:ins w:id="863" w:author="bui" w:date="2025-05-18T19:08:00Z"/>
          <w:lang w:val="vi-VN"/>
          <w:rPrChange w:id="864" w:author="bui" w:date="2025-05-13T09:50:00Z">
            <w:rPr>
              <w:ins w:id="865" w:author="bui" w:date="2025-05-18T19:08:00Z"/>
            </w:rPr>
          </w:rPrChange>
        </w:rPr>
        <w:pPrChange w:id="866" w:author="bui" w:date="2025-05-18T19:08:00Z">
          <w:pPr>
            <w:pStyle w:val="0TEXTc1"/>
          </w:pPr>
        </w:pPrChange>
      </w:pPr>
    </w:p>
    <w:p w14:paraId="3D7CEE99" w14:textId="779FC3C8" w:rsidR="00AA486A" w:rsidRPr="00007475" w:rsidDel="00006BAC" w:rsidRDefault="00AA486A" w:rsidP="00FB4965">
      <w:pPr>
        <w:pStyle w:val="0TEXTc1"/>
        <w:jc w:val="center"/>
        <w:rPr>
          <w:del w:id="867" w:author="bui" w:date="2025-05-18T18:25:00Z"/>
          <w:lang w:val="vi-VN"/>
          <w:rPrChange w:id="868" w:author="bui" w:date="2025-05-13T09:50:00Z">
            <w:rPr>
              <w:del w:id="869" w:author="bui" w:date="2025-05-18T18:25:00Z"/>
            </w:rPr>
          </w:rPrChange>
        </w:rPr>
        <w:pPrChange w:id="870" w:author="bui" w:date="2025-05-18T19:08:00Z">
          <w:pPr>
            <w:pStyle w:val="0TEXTc1"/>
          </w:pPr>
        </w:pPrChange>
      </w:pPr>
      <w:del w:id="871" w:author="bui" w:date="2025-05-18T18:25:00Z">
        <w:r w:rsidRPr="00007475" w:rsidDel="00006BAC">
          <w:rPr>
            <w:rStyle w:val="Strong"/>
            <w:lang w:val="vi-VN"/>
            <w:rPrChange w:id="872" w:author="bui" w:date="2025-05-13T09:50:00Z">
              <w:rPr>
                <w:rStyle w:val="Strong"/>
              </w:rPr>
            </w:rPrChange>
          </w:rPr>
          <w:delText>ResNet50</w:delText>
        </w:r>
        <w:r w:rsidRPr="00007475" w:rsidDel="00006BAC">
          <w:rPr>
            <w:lang w:val="vi-VN"/>
            <w:rPrChange w:id="873" w:author="bui" w:date="2025-05-13T09:50:00Z">
              <w:rPr/>
            </w:rPrChange>
          </w:rPr>
          <w:delText xml:space="preserve"> là mô hình có hiệu suất cao nhất với độ chính xác 91% trên tập kiểm tra, nhưng yêu cầu tài nguyên tính toán lớn.</w:delText>
        </w:r>
      </w:del>
    </w:p>
    <w:p w14:paraId="7CDA352D" w14:textId="2B3D5CCC" w:rsidR="00AA486A" w:rsidRPr="00007475" w:rsidDel="00006BAC" w:rsidRDefault="00AA486A" w:rsidP="00FB4965">
      <w:pPr>
        <w:pStyle w:val="0TEXTc1"/>
        <w:jc w:val="center"/>
        <w:rPr>
          <w:del w:id="874" w:author="bui" w:date="2025-05-18T18:25:00Z"/>
          <w:lang w:val="vi-VN"/>
          <w:rPrChange w:id="875" w:author="bui" w:date="2025-05-13T09:50:00Z">
            <w:rPr>
              <w:del w:id="876" w:author="bui" w:date="2025-05-18T18:25:00Z"/>
            </w:rPr>
          </w:rPrChange>
        </w:rPr>
        <w:pPrChange w:id="877" w:author="bui" w:date="2025-05-18T19:08:00Z">
          <w:pPr>
            <w:pStyle w:val="0TEXTc1"/>
          </w:pPr>
        </w:pPrChange>
      </w:pPr>
      <w:del w:id="878" w:author="bui" w:date="2025-05-18T18:25:00Z">
        <w:r w:rsidRPr="00007475" w:rsidDel="00006BAC">
          <w:rPr>
            <w:rStyle w:val="Strong"/>
            <w:lang w:val="vi-VN"/>
            <w:rPrChange w:id="879" w:author="bui" w:date="2025-05-13T09:50:00Z">
              <w:rPr>
                <w:rStyle w:val="Strong"/>
              </w:rPr>
            </w:rPrChange>
          </w:rPr>
          <w:delText>VGG16</w:delText>
        </w:r>
        <w:r w:rsidRPr="00007475" w:rsidDel="00006BAC">
          <w:rPr>
            <w:lang w:val="vi-VN"/>
            <w:rPrChange w:id="880" w:author="bui" w:date="2025-05-13T09:50:00Z">
              <w:rPr/>
            </w:rPrChange>
          </w:rPr>
          <w:delText xml:space="preserve"> cũng có độ chính xác khá cao nhưng chiếm nhiều bộ nhớ và thời gian huấn luyện lâu hơn.</w:delText>
        </w:r>
      </w:del>
    </w:p>
    <w:p w14:paraId="5A36F821" w14:textId="4807EBD4" w:rsidR="00AA486A" w:rsidRPr="00007475" w:rsidDel="00006BAC" w:rsidRDefault="00AA486A" w:rsidP="00FB4965">
      <w:pPr>
        <w:pStyle w:val="0TEXTc1"/>
        <w:jc w:val="center"/>
        <w:rPr>
          <w:del w:id="881" w:author="bui" w:date="2025-05-18T18:25:00Z"/>
          <w:lang w:val="vi-VN"/>
          <w:rPrChange w:id="882" w:author="bui" w:date="2025-05-13T09:50:00Z">
            <w:rPr>
              <w:del w:id="883" w:author="bui" w:date="2025-05-18T18:25:00Z"/>
            </w:rPr>
          </w:rPrChange>
        </w:rPr>
        <w:pPrChange w:id="884" w:author="bui" w:date="2025-05-18T19:08:00Z">
          <w:pPr>
            <w:pStyle w:val="0TEXTc1"/>
          </w:pPr>
        </w:pPrChange>
      </w:pPr>
      <w:del w:id="885" w:author="bui" w:date="2025-05-18T18:25:00Z">
        <w:r w:rsidRPr="00007475" w:rsidDel="00006BAC">
          <w:rPr>
            <w:rStyle w:val="Strong"/>
            <w:lang w:val="vi-VN"/>
            <w:rPrChange w:id="886" w:author="bui" w:date="2025-05-13T09:50:00Z">
              <w:rPr>
                <w:rStyle w:val="Strong"/>
              </w:rPr>
            </w:rPrChange>
          </w:rPr>
          <w:delText>MobileNetV2</w:delText>
        </w:r>
        <w:r w:rsidRPr="00007475" w:rsidDel="00006BAC">
          <w:rPr>
            <w:lang w:val="vi-VN"/>
            <w:rPrChange w:id="887" w:author="bui" w:date="2025-05-13T09:50:00Z">
              <w:rPr/>
            </w:rPrChange>
          </w:rPr>
          <w:delText xml:space="preserve"> có hiệu suất hơi thấp hơn, nhưng có thể triển khai nhanh trên các thiết bị có tài nguyên hạn chế.</w:delText>
        </w:r>
      </w:del>
    </w:p>
    <w:p w14:paraId="2675D504" w14:textId="77777777" w:rsidR="004653D1" w:rsidRPr="00007475" w:rsidRDefault="004653D1" w:rsidP="00FB4965">
      <w:pPr>
        <w:pStyle w:val="0TEXTc1"/>
        <w:ind w:firstLine="0"/>
        <w:jc w:val="center"/>
        <w:rPr>
          <w:color w:val="000000" w:themeColor="text1"/>
          <w:lang w:val="vi-VN"/>
          <w:rPrChange w:id="888" w:author="bui" w:date="2025-05-13T09:50:00Z">
            <w:rPr>
              <w:color w:val="000000" w:themeColor="text1"/>
            </w:rPr>
          </w:rPrChange>
        </w:rPr>
        <w:pPrChange w:id="889" w:author="bui" w:date="2025-05-18T19:08:00Z">
          <w:pPr>
            <w:pStyle w:val="0TEXTc1"/>
            <w:ind w:firstLine="0"/>
          </w:pPr>
        </w:pPrChange>
      </w:pPr>
    </w:p>
    <w:p w14:paraId="7AEB0AF9" w14:textId="26381C2B" w:rsidR="00C63145" w:rsidRPr="00483A23" w:rsidRDefault="00B146C3">
      <w:pPr>
        <w:pStyle w:val="0TEXTc1"/>
        <w:ind w:firstLine="0"/>
        <w:outlineLvl w:val="1"/>
        <w:rPr>
          <w:b/>
          <w:bCs/>
          <w:color w:val="000000" w:themeColor="text1"/>
          <w:lang w:val="vi-VN"/>
        </w:rPr>
        <w:pPrChange w:id="890" w:author="bui" w:date="2025-05-13T09:48:00Z">
          <w:pPr>
            <w:pStyle w:val="0TEXTc1"/>
            <w:ind w:firstLine="0"/>
          </w:pPr>
        </w:pPrChange>
      </w:pPr>
      <w:bookmarkStart w:id="891" w:name="_Toc198022304"/>
      <w:r>
        <w:rPr>
          <w:b/>
          <w:bCs/>
          <w:color w:val="000000" w:themeColor="text1"/>
          <w:lang w:val="vi-VN"/>
        </w:rPr>
        <w:t>4.</w:t>
      </w:r>
      <w:r w:rsidR="00AA486A">
        <w:rPr>
          <w:b/>
          <w:bCs/>
          <w:color w:val="000000" w:themeColor="text1"/>
          <w:lang w:val="vi-VN"/>
        </w:rPr>
        <w:t>4</w:t>
      </w:r>
      <w:r>
        <w:rPr>
          <w:b/>
          <w:bCs/>
          <w:color w:val="000000" w:themeColor="text1"/>
          <w:lang w:val="vi-VN"/>
        </w:rPr>
        <w:t xml:space="preserve"> </w:t>
      </w:r>
      <w:r w:rsidR="00C63145" w:rsidRPr="00483A23">
        <w:rPr>
          <w:b/>
          <w:bCs/>
          <w:color w:val="000000" w:themeColor="text1"/>
          <w:lang w:val="vi-VN"/>
        </w:rPr>
        <w:t>Giao diện mô hình</w:t>
      </w:r>
      <w:bookmarkEnd w:id="891"/>
    </w:p>
    <w:p w14:paraId="0FC39885" w14:textId="47151702" w:rsidR="00C63145" w:rsidRPr="00483A23" w:rsidRDefault="00AA486A" w:rsidP="00C63145">
      <w:pPr>
        <w:pStyle w:val="0TEXTc1"/>
        <w:ind w:firstLine="0"/>
        <w:rPr>
          <w:color w:val="000000" w:themeColor="text1"/>
          <w:lang w:val="vi-VN"/>
        </w:rPr>
      </w:pPr>
      <w:r>
        <w:rPr>
          <w:color w:val="000000" w:themeColor="text1"/>
          <w:lang w:val="vi-VN"/>
        </w:rPr>
        <w:t xml:space="preserve">Sử dụng giao diện html với các chức năng cơ bản </w:t>
      </w:r>
    </w:p>
    <w:p w14:paraId="0D1EDE27" w14:textId="5EDCB489" w:rsidR="00C63145" w:rsidRPr="00483A23" w:rsidRDefault="00C63145" w:rsidP="00C63145">
      <w:pPr>
        <w:pStyle w:val="0TEXTc1"/>
        <w:ind w:firstLine="0"/>
        <w:rPr>
          <w:color w:val="000000" w:themeColor="text1"/>
          <w:lang w:val="vi-VN"/>
        </w:rPr>
      </w:pPr>
      <w:r w:rsidRPr="00483A23">
        <w:rPr>
          <w:color w:val="000000" w:themeColor="text1"/>
          <w:lang w:val="vi-VN"/>
        </w:rPr>
        <w:t xml:space="preserve">Giao diện </w:t>
      </w:r>
      <w:r w:rsidR="00AA486A">
        <w:rPr>
          <w:color w:val="000000" w:themeColor="text1"/>
          <w:lang w:val="vi-VN"/>
        </w:rPr>
        <w:t>chính</w:t>
      </w:r>
      <w:r w:rsidRPr="00483A23">
        <w:rPr>
          <w:color w:val="000000" w:themeColor="text1"/>
          <w:lang w:val="vi-VN"/>
        </w:rPr>
        <w:t xml:space="preserve"> :</w:t>
      </w:r>
    </w:p>
    <w:p w14:paraId="61B062B6" w14:textId="77777777" w:rsidR="009129CE" w:rsidRDefault="000310CB">
      <w:pPr>
        <w:pStyle w:val="0TEXTc1"/>
        <w:keepNext/>
        <w:ind w:firstLine="0"/>
        <w:rPr>
          <w:ins w:id="892" w:author="bui" w:date="2025-05-13T09:36:00Z"/>
        </w:rPr>
        <w:pPrChange w:id="893" w:author="bui" w:date="2025-05-13T09:36:00Z">
          <w:pPr>
            <w:pStyle w:val="0TEXTc1"/>
            <w:ind w:firstLine="0"/>
          </w:pPr>
        </w:pPrChange>
      </w:pPr>
      <w:r>
        <w:rPr>
          <w:noProof/>
        </w:rPr>
        <w:drawing>
          <wp:inline distT="0" distB="0" distL="0" distR="0" wp14:anchorId="5B84BB2E" wp14:editId="795D3776">
            <wp:extent cx="5580380" cy="3138805"/>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8805"/>
                    </a:xfrm>
                    <a:prstGeom prst="rect">
                      <a:avLst/>
                    </a:prstGeom>
                  </pic:spPr>
                </pic:pic>
              </a:graphicData>
            </a:graphic>
          </wp:inline>
        </w:drawing>
      </w:r>
    </w:p>
    <w:p w14:paraId="58FB9572" w14:textId="5463D4F6" w:rsidR="00C63145" w:rsidRPr="009129CE" w:rsidRDefault="009129CE">
      <w:pPr>
        <w:pStyle w:val="Caption"/>
        <w:jc w:val="center"/>
        <w:rPr>
          <w:color w:val="000000" w:themeColor="text1"/>
          <w:sz w:val="24"/>
          <w:szCs w:val="24"/>
          <w:lang w:val="vi-VN"/>
          <w:rPrChange w:id="894" w:author="bui" w:date="2025-05-13T09:36:00Z">
            <w:rPr>
              <w:color w:val="000000" w:themeColor="text1"/>
              <w:lang w:val="vi-VN"/>
            </w:rPr>
          </w:rPrChange>
        </w:rPr>
        <w:pPrChange w:id="895" w:author="bui" w:date="2025-05-13T09:36:00Z">
          <w:pPr>
            <w:pStyle w:val="0TEXTc1"/>
            <w:ind w:firstLine="0"/>
          </w:pPr>
        </w:pPrChange>
      </w:pPr>
      <w:bookmarkStart w:id="896" w:name="_Toc198021466"/>
      <w:ins w:id="897" w:author="bui" w:date="2025-05-13T09:36:00Z">
        <w:r w:rsidRPr="009129CE">
          <w:rPr>
            <w:sz w:val="24"/>
            <w:szCs w:val="24"/>
            <w:rPrChange w:id="898" w:author="bui" w:date="2025-05-13T09:36:00Z">
              <w:rPr/>
            </w:rPrChange>
          </w:rPr>
          <w:t xml:space="preserve">Hình </w:t>
        </w:r>
        <w:r w:rsidRPr="009129CE">
          <w:rPr>
            <w:sz w:val="24"/>
            <w:szCs w:val="24"/>
            <w:rPrChange w:id="899" w:author="bui" w:date="2025-05-13T09:36:00Z">
              <w:rPr/>
            </w:rPrChange>
          </w:rPr>
          <w:fldChar w:fldCharType="begin"/>
        </w:r>
        <w:r w:rsidRPr="009129CE">
          <w:rPr>
            <w:sz w:val="24"/>
            <w:szCs w:val="24"/>
            <w:rPrChange w:id="900" w:author="bui" w:date="2025-05-13T09:36:00Z">
              <w:rPr/>
            </w:rPrChange>
          </w:rPr>
          <w:instrText xml:space="preserve"> SEQ Hình \* ARABIC </w:instrText>
        </w:r>
      </w:ins>
      <w:r w:rsidRPr="009129CE">
        <w:rPr>
          <w:sz w:val="24"/>
          <w:szCs w:val="24"/>
          <w:rPrChange w:id="901" w:author="bui" w:date="2025-05-13T09:36:00Z">
            <w:rPr/>
          </w:rPrChange>
        </w:rPr>
        <w:fldChar w:fldCharType="separate"/>
      </w:r>
      <w:ins w:id="902" w:author="bui" w:date="2025-05-13T09:36:00Z">
        <w:r w:rsidRPr="009129CE">
          <w:rPr>
            <w:noProof/>
            <w:sz w:val="24"/>
            <w:szCs w:val="24"/>
            <w:rPrChange w:id="903" w:author="bui" w:date="2025-05-13T09:36:00Z">
              <w:rPr>
                <w:noProof/>
              </w:rPr>
            </w:rPrChange>
          </w:rPr>
          <w:t>35</w:t>
        </w:r>
        <w:r w:rsidRPr="009129CE">
          <w:rPr>
            <w:sz w:val="24"/>
            <w:szCs w:val="24"/>
            <w:rPrChange w:id="904" w:author="bui" w:date="2025-05-13T09:36:00Z">
              <w:rPr/>
            </w:rPrChange>
          </w:rPr>
          <w:fldChar w:fldCharType="end"/>
        </w:r>
        <w:r w:rsidRPr="009129CE">
          <w:rPr>
            <w:sz w:val="24"/>
            <w:szCs w:val="24"/>
            <w:lang w:val="vi-VN"/>
            <w:rPrChange w:id="905" w:author="bui" w:date="2025-05-13T09:36:00Z">
              <w:rPr>
                <w:lang w:val="vi-VN"/>
              </w:rPr>
            </w:rPrChange>
          </w:rPr>
          <w:t xml:space="preserve"> : Giao diện chính</w:t>
        </w:r>
      </w:ins>
      <w:bookmarkEnd w:id="896"/>
    </w:p>
    <w:p w14:paraId="523D5FEB" w14:textId="6DCA68F0" w:rsidR="00146B9C" w:rsidRPr="00146B9C" w:rsidRDefault="00B146C3">
      <w:pPr>
        <w:pStyle w:val="0TEXTc1"/>
        <w:ind w:firstLine="0"/>
        <w:outlineLvl w:val="1"/>
        <w:rPr>
          <w:b/>
          <w:bCs/>
          <w:color w:val="000000" w:themeColor="text1"/>
          <w:lang w:val="vi-VN"/>
        </w:rPr>
        <w:pPrChange w:id="906" w:author="bui" w:date="2025-05-13T09:49:00Z">
          <w:pPr>
            <w:pStyle w:val="0TEXTc1"/>
            <w:ind w:firstLine="0"/>
          </w:pPr>
        </w:pPrChange>
      </w:pPr>
      <w:bookmarkStart w:id="907" w:name="_Toc198022305"/>
      <w:r>
        <w:rPr>
          <w:b/>
          <w:bCs/>
          <w:color w:val="000000" w:themeColor="text1"/>
          <w:lang w:val="vi-VN"/>
        </w:rPr>
        <w:t>4.</w:t>
      </w:r>
      <w:ins w:id="908" w:author="bui" w:date="2025-05-13T09:48:00Z">
        <w:r w:rsidR="007027EA">
          <w:rPr>
            <w:b/>
            <w:bCs/>
            <w:color w:val="000000" w:themeColor="text1"/>
            <w:lang w:val="vi-VN"/>
          </w:rPr>
          <w:t>5.</w:t>
        </w:r>
      </w:ins>
      <w:del w:id="909" w:author="bui" w:date="2025-05-13T09:48:00Z">
        <w:r w:rsidDel="007027EA">
          <w:rPr>
            <w:b/>
            <w:bCs/>
            <w:color w:val="000000" w:themeColor="text1"/>
            <w:lang w:val="vi-VN"/>
          </w:rPr>
          <w:delText>6</w:delText>
        </w:r>
        <w:r w:rsidR="00146B9C" w:rsidRPr="00146B9C" w:rsidDel="007027EA">
          <w:rPr>
            <w:b/>
            <w:bCs/>
            <w:color w:val="000000" w:themeColor="text1"/>
            <w:lang w:val="vi-VN"/>
          </w:rPr>
          <w:delText>.</w:delText>
        </w:r>
      </w:del>
      <w:r w:rsidR="00146B9C" w:rsidRPr="00146B9C">
        <w:rPr>
          <w:b/>
          <w:bCs/>
          <w:color w:val="000000" w:themeColor="text1"/>
          <w:lang w:val="vi-VN"/>
        </w:rPr>
        <w:t xml:space="preserve"> Đánh giá giao diện</w:t>
      </w:r>
      <w:bookmarkEnd w:id="907"/>
    </w:p>
    <w:p w14:paraId="76A35BDE" w14:textId="150AF023" w:rsidR="00146B9C" w:rsidRPr="00146B9C" w:rsidRDefault="00146B9C" w:rsidP="00146B9C">
      <w:pPr>
        <w:pStyle w:val="0TEXTc1"/>
        <w:rPr>
          <w:lang w:val="vi-VN"/>
        </w:rPr>
      </w:pPr>
      <w:r w:rsidRPr="00146B9C">
        <w:rPr>
          <w:lang w:val="vi-VN"/>
        </w:rPr>
        <w:t>Ứng dụng được thiết kế đơn giản, trực quan và hướng đến đối tượng người dùng không chuyên về công nghệ</w:t>
      </w:r>
      <w:r>
        <w:rPr>
          <w:lang w:val="vi-VN"/>
        </w:rPr>
        <w:t>.</w:t>
      </w:r>
    </w:p>
    <w:p w14:paraId="7BDC62AA" w14:textId="271F94E4" w:rsidR="00146B9C" w:rsidRPr="00146B9C" w:rsidRDefault="00146B9C" w:rsidP="00146B9C">
      <w:pPr>
        <w:pStyle w:val="0TEXTc1"/>
        <w:rPr>
          <w:lang w:val="vi-VN"/>
        </w:rPr>
      </w:pPr>
      <w:r w:rsidRPr="00146B9C">
        <w:rPr>
          <w:lang w:val="vi-VN"/>
        </w:rPr>
        <w:t>Giao diện gồm các thành phầ</w:t>
      </w:r>
      <w:r>
        <w:rPr>
          <w:lang w:val="vi-VN"/>
        </w:rPr>
        <w:t>n chính như:</w:t>
      </w:r>
    </w:p>
    <w:p w14:paraId="50C20CC4" w14:textId="77777777" w:rsidR="00146B9C" w:rsidRPr="00146B9C" w:rsidRDefault="00146B9C" w:rsidP="00146B9C">
      <w:pPr>
        <w:pStyle w:val="0TEXTc1"/>
        <w:rPr>
          <w:lang w:val="vi-VN"/>
        </w:rPr>
      </w:pPr>
      <w:r w:rsidRPr="00146B9C">
        <w:rPr>
          <w:lang w:val="vi-VN"/>
        </w:rPr>
        <w:t>Khu vực tải hoặc chụp ảnh lá cây:</w:t>
      </w:r>
    </w:p>
    <w:p w14:paraId="36FA25D5" w14:textId="77777777" w:rsidR="00146B9C" w:rsidRPr="00146B9C" w:rsidRDefault="00146B9C" w:rsidP="00146B9C">
      <w:pPr>
        <w:pStyle w:val="0TEXTc1"/>
        <w:rPr>
          <w:lang w:val="vi-VN"/>
        </w:rPr>
      </w:pPr>
      <w:r w:rsidRPr="00146B9C">
        <w:rPr>
          <w:lang w:val="vi-VN"/>
        </w:rPr>
        <w:t>Lựa chọn mô hình:</w:t>
      </w:r>
    </w:p>
    <w:p w14:paraId="0F2CD81A" w14:textId="40F11999" w:rsidR="00146B9C" w:rsidRPr="00146B9C" w:rsidRDefault="00146B9C" w:rsidP="00AA486A">
      <w:pPr>
        <w:pStyle w:val="0TEXTc1"/>
        <w:rPr>
          <w:lang w:val="vi-VN"/>
        </w:rPr>
      </w:pPr>
      <w:r w:rsidRPr="00146B9C">
        <w:rPr>
          <w:lang w:val="vi-VN"/>
        </w:rPr>
        <w:lastRenderedPageBreak/>
        <w:t>Người dùng có thể chọn một trong ba mô hình huấn luyện để thực hiện dự đoán: VGG16, ResNet50, hoặc MobileNetV2.</w:t>
      </w:r>
    </w:p>
    <w:p w14:paraId="466B0F59" w14:textId="77777777" w:rsidR="00146B9C" w:rsidRPr="00146B9C" w:rsidRDefault="00146B9C" w:rsidP="00146B9C">
      <w:pPr>
        <w:pStyle w:val="0TEXTc1"/>
        <w:rPr>
          <w:lang w:val="vi-VN"/>
        </w:rPr>
      </w:pPr>
      <w:r w:rsidRPr="00146B9C">
        <w:rPr>
          <w:lang w:val="vi-VN"/>
        </w:rPr>
        <w:t>Nút kiểm tra (Dự đoán):</w:t>
      </w:r>
    </w:p>
    <w:p w14:paraId="5BB06277" w14:textId="30CD8A04" w:rsidR="00146B9C" w:rsidRPr="00146B9C" w:rsidRDefault="00146B9C" w:rsidP="00146B9C">
      <w:pPr>
        <w:pStyle w:val="0TEXTc1"/>
        <w:rPr>
          <w:lang w:val="vi-VN"/>
        </w:rPr>
      </w:pPr>
      <w:r w:rsidRPr="00146B9C">
        <w:rPr>
          <w:lang w:val="vi-VN"/>
        </w:rPr>
        <w:t>Khi nhấn nút, hệ thống sẽ thực hiện phân loại ảnh và trả về kết quả</w:t>
      </w:r>
      <w:r>
        <w:rPr>
          <w:lang w:val="vi-VN"/>
        </w:rPr>
        <w:t xml:space="preserve"> phân tích.</w:t>
      </w:r>
    </w:p>
    <w:p w14:paraId="59DA689F" w14:textId="58D1B9B3" w:rsidR="00146B9C" w:rsidRPr="00146B9C" w:rsidRDefault="00146B9C" w:rsidP="00146B9C">
      <w:pPr>
        <w:pStyle w:val="0TEXTc1"/>
        <w:rPr>
          <w:lang w:val="vi-VN"/>
        </w:rPr>
      </w:pPr>
      <w:r w:rsidRPr="00146B9C">
        <w:rPr>
          <w:lang w:val="vi-VN"/>
        </w:rPr>
        <w:t>Hiển thị kết quả</w:t>
      </w:r>
      <w:r>
        <w:rPr>
          <w:lang w:val="vi-VN"/>
        </w:rPr>
        <w:t>:</w:t>
      </w:r>
    </w:p>
    <w:p w14:paraId="4BEFAC0C" w14:textId="2E004FBD" w:rsidR="00146B9C" w:rsidRPr="00146B9C" w:rsidRDefault="00146B9C" w:rsidP="00751C35">
      <w:pPr>
        <w:pStyle w:val="0TEXTc1"/>
        <w:numPr>
          <w:ilvl w:val="0"/>
          <w:numId w:val="3"/>
        </w:numPr>
        <w:rPr>
          <w:lang w:val="vi-VN"/>
        </w:rPr>
      </w:pPr>
      <w:r w:rsidRPr="00146B9C">
        <w:rPr>
          <w:lang w:val="vi-VN"/>
        </w:rPr>
        <w:t>Tên mô hình được sử dụng.</w:t>
      </w:r>
    </w:p>
    <w:p w14:paraId="0414AF19" w14:textId="55468BBA" w:rsidR="00146B9C" w:rsidRPr="00146B9C" w:rsidRDefault="00146B9C" w:rsidP="00751C35">
      <w:pPr>
        <w:pStyle w:val="0TEXTc1"/>
        <w:numPr>
          <w:ilvl w:val="0"/>
          <w:numId w:val="3"/>
        </w:numPr>
        <w:rPr>
          <w:lang w:val="vi-VN"/>
        </w:rPr>
      </w:pPr>
      <w:r w:rsidRPr="00146B9C">
        <w:rPr>
          <w:lang w:val="vi-VN"/>
        </w:rPr>
        <w:t>Dự đoán loại bệ</w:t>
      </w:r>
      <w:r>
        <w:rPr>
          <w:lang w:val="vi-VN"/>
        </w:rPr>
        <w:t>nh trên lá cây.</w:t>
      </w:r>
    </w:p>
    <w:p w14:paraId="6886F281" w14:textId="381BE71D" w:rsidR="00146B9C" w:rsidRPr="00146B9C" w:rsidRDefault="00146B9C" w:rsidP="00751C35">
      <w:pPr>
        <w:pStyle w:val="0TEXTc1"/>
        <w:numPr>
          <w:ilvl w:val="0"/>
          <w:numId w:val="3"/>
        </w:numPr>
        <w:rPr>
          <w:lang w:val="vi-VN"/>
        </w:rPr>
      </w:pPr>
      <w:r w:rsidRPr="00146B9C">
        <w:rPr>
          <w:lang w:val="vi-VN"/>
        </w:rPr>
        <w:t>Xác suất dự đoán (hiển thị dưới dạng phần trăm và thanh tiế</w:t>
      </w:r>
      <w:r>
        <w:rPr>
          <w:lang w:val="vi-VN"/>
        </w:rPr>
        <w:t>n trình).</w:t>
      </w:r>
    </w:p>
    <w:p w14:paraId="7E0DFA44" w14:textId="6BFA8EDC" w:rsidR="00146B9C" w:rsidRPr="00146B9C" w:rsidRDefault="00146B9C" w:rsidP="00751C35">
      <w:pPr>
        <w:pStyle w:val="0TEXTc1"/>
        <w:numPr>
          <w:ilvl w:val="0"/>
          <w:numId w:val="3"/>
        </w:numPr>
        <w:rPr>
          <w:lang w:val="vi-VN"/>
        </w:rPr>
      </w:pPr>
      <w:r w:rsidRPr="00146B9C">
        <w:rPr>
          <w:lang w:val="vi-VN"/>
        </w:rPr>
        <w:t>Biểu đồ trực quan thể hiện xác suất các lớp bệ</w:t>
      </w:r>
      <w:r>
        <w:rPr>
          <w:lang w:val="vi-VN"/>
        </w:rPr>
        <w:t>nh khác nhau.</w:t>
      </w:r>
    </w:p>
    <w:p w14:paraId="437B3B2C" w14:textId="6EA88FD8" w:rsidR="00BE69F1" w:rsidRPr="00AF485B" w:rsidRDefault="00BE69F1" w:rsidP="00BE69F1">
      <w:pPr>
        <w:pStyle w:val="0TEXTc1"/>
        <w:rPr>
          <w:lang w:val="vi-VN"/>
        </w:rPr>
      </w:pPr>
    </w:p>
    <w:p w14:paraId="6999E52B" w14:textId="3A95B277" w:rsidR="00BE69F1" w:rsidRPr="00AF485B" w:rsidRDefault="007027EA">
      <w:pPr>
        <w:pStyle w:val="0TEXTc1"/>
        <w:ind w:firstLine="0"/>
        <w:outlineLvl w:val="1"/>
        <w:rPr>
          <w:lang w:val="vi-VN"/>
        </w:rPr>
        <w:pPrChange w:id="910" w:author="bui" w:date="2025-05-13T09:49:00Z">
          <w:pPr>
            <w:pStyle w:val="0TEXTc1"/>
          </w:pPr>
        </w:pPrChange>
      </w:pPr>
      <w:bookmarkStart w:id="911" w:name="_Toc198022306"/>
      <w:ins w:id="912" w:author="bui" w:date="2025-05-13T09:49:00Z">
        <w:r>
          <w:rPr>
            <w:rStyle w:val="Strong"/>
            <w:lang w:val="vi-VN"/>
          </w:rPr>
          <w:t>4.6.</w:t>
        </w:r>
      </w:ins>
      <w:del w:id="913" w:author="bui" w:date="2025-05-13T09:49:00Z">
        <w:r w:rsidR="00BE69F1" w:rsidRPr="00AF485B" w:rsidDel="007027EA">
          <w:rPr>
            <w:rStyle w:val="Strong"/>
            <w:lang w:val="vi-VN"/>
          </w:rPr>
          <w:delText>4.7.4.</w:delText>
        </w:r>
      </w:del>
      <w:r w:rsidR="00BE69F1" w:rsidRPr="00AF485B">
        <w:rPr>
          <w:rStyle w:val="Strong"/>
          <w:lang w:val="vi-VN"/>
        </w:rPr>
        <w:t xml:space="preserve"> Phân tích lỗi dự đoán</w:t>
      </w:r>
      <w:bookmarkEnd w:id="911"/>
    </w:p>
    <w:p w14:paraId="4FF988D3" w14:textId="77777777" w:rsidR="00BE69F1" w:rsidRPr="00AF485B" w:rsidRDefault="00BE69F1" w:rsidP="00BE69F1">
      <w:pPr>
        <w:pStyle w:val="0TEXTc1"/>
        <w:rPr>
          <w:lang w:val="vi-VN"/>
        </w:rPr>
      </w:pPr>
      <w:r w:rsidRPr="00AF485B">
        <w:rPr>
          <w:lang w:val="vi-VN"/>
        </w:rPr>
        <w:t>Mặc dù cả ba mô hình đều đạt được độ chính xác cao, nhưng vẫn có một số trường hợp mô hình dự đoán sai, chủ yếu do:</w:t>
      </w:r>
    </w:p>
    <w:p w14:paraId="3302D734" w14:textId="77777777" w:rsidR="00BE69F1" w:rsidRPr="00AF485B" w:rsidRDefault="00BE69F1" w:rsidP="00BE69F1">
      <w:pPr>
        <w:pStyle w:val="0TEXTc1"/>
        <w:rPr>
          <w:lang w:val="vi-VN"/>
        </w:rPr>
      </w:pPr>
      <w:r w:rsidRPr="00AF485B">
        <w:rPr>
          <w:rStyle w:val="Strong"/>
          <w:lang w:val="vi-VN"/>
        </w:rPr>
        <w:t>Ảnh mờ hoặc thiếu rõ nét</w:t>
      </w:r>
      <w:r w:rsidRPr="00AF485B">
        <w:rPr>
          <w:lang w:val="vi-VN"/>
        </w:rPr>
        <w:t>, khiến mô hình không thể nhận diện rõ ràng các triệu chứng bệnh.</w:t>
      </w:r>
    </w:p>
    <w:p w14:paraId="0F06A37C" w14:textId="77777777" w:rsidR="00BE69F1" w:rsidRPr="00AF485B" w:rsidRDefault="00BE69F1" w:rsidP="00BE69F1">
      <w:pPr>
        <w:pStyle w:val="0TEXTc1"/>
        <w:rPr>
          <w:lang w:val="vi-VN"/>
        </w:rPr>
      </w:pPr>
      <w:r w:rsidRPr="00AF485B">
        <w:rPr>
          <w:rStyle w:val="Strong"/>
          <w:lang w:val="vi-VN"/>
        </w:rPr>
        <w:t>Các bệnh tương tự nhau</w:t>
      </w:r>
      <w:r w:rsidRPr="00AF485B">
        <w:rPr>
          <w:lang w:val="vi-VN"/>
        </w:rPr>
        <w:t xml:space="preserve"> trên lá cây, như đốm nâu và phấn trắng, khiến mô hình phân loại sai.</w:t>
      </w:r>
    </w:p>
    <w:p w14:paraId="0CBA8B5D" w14:textId="77777777" w:rsidR="00BE69F1" w:rsidRPr="00AF485B" w:rsidRDefault="00BE69F1" w:rsidP="00BE69F1">
      <w:pPr>
        <w:pStyle w:val="0TEXTc1"/>
        <w:rPr>
          <w:lang w:val="vi-VN"/>
        </w:rPr>
      </w:pPr>
      <w:r w:rsidRPr="00AF485B">
        <w:rPr>
          <w:rStyle w:val="Strong"/>
          <w:lang w:val="vi-VN"/>
        </w:rPr>
        <w:t>Dữ liệu thiếu đa dạng</w:t>
      </w:r>
      <w:r w:rsidRPr="00AF485B">
        <w:rPr>
          <w:lang w:val="vi-VN"/>
        </w:rPr>
        <w:t>: Một số bệnh không được biểu hiện đầy đủ trong tập huấn luyện, dẫn đến việc mô hình gặp khó khăn khi gặp tình huống mới.</w:t>
      </w:r>
    </w:p>
    <w:p w14:paraId="6B8134EA" w14:textId="26A1FA3A" w:rsidR="00006BAC" w:rsidRDefault="00BE69F1" w:rsidP="00BE69F1">
      <w:pPr>
        <w:pStyle w:val="0TEXTc1"/>
        <w:rPr>
          <w:ins w:id="914" w:author="bui" w:date="2025-05-18T18:25:00Z"/>
          <w:lang w:val="vi-VN"/>
        </w:rPr>
      </w:pPr>
      <w:r w:rsidRPr="00AF485B">
        <w:rPr>
          <w:lang w:val="vi-VN"/>
        </w:rPr>
        <w:t>Các lỗi này sẽ được phân tích kỹ hơn trong phần tiếp theo, giúp cải thiện độ chính xác của mô hình trong tương lai.</w:t>
      </w:r>
    </w:p>
    <w:p w14:paraId="2F095771" w14:textId="77777777" w:rsidR="00006BAC" w:rsidRDefault="00006BAC">
      <w:pPr>
        <w:rPr>
          <w:ins w:id="915" w:author="bui" w:date="2025-05-18T18:25:00Z"/>
          <w:rFonts w:ascii="Times New Roman" w:hAnsi="Times New Roman"/>
          <w:sz w:val="26"/>
          <w:lang w:val="vi-VN"/>
        </w:rPr>
      </w:pPr>
      <w:ins w:id="916" w:author="bui" w:date="2025-05-18T18:25:00Z">
        <w:r>
          <w:rPr>
            <w:lang w:val="vi-VN"/>
          </w:rPr>
          <w:br w:type="page"/>
        </w:r>
      </w:ins>
    </w:p>
    <w:p w14:paraId="5496575A" w14:textId="77777777" w:rsidR="00BE69F1" w:rsidRPr="00AF485B" w:rsidRDefault="00BE69F1" w:rsidP="00BE69F1">
      <w:pPr>
        <w:pStyle w:val="0TEXTc1"/>
        <w:rPr>
          <w:lang w:val="vi-VN"/>
        </w:rPr>
      </w:pPr>
    </w:p>
    <w:p w14:paraId="138BA57D" w14:textId="77777777" w:rsidR="00BE69F1" w:rsidRPr="00AF485B" w:rsidDel="00704ADC" w:rsidRDefault="00BE69F1">
      <w:pPr>
        <w:pStyle w:val="0TEXTc1"/>
        <w:outlineLvl w:val="0"/>
        <w:rPr>
          <w:del w:id="917" w:author="bui" w:date="2025-05-13T09:39:00Z"/>
          <w:b/>
          <w:bCs/>
          <w:color w:val="000000" w:themeColor="text1"/>
          <w:lang w:val="vi-VN"/>
        </w:rPr>
        <w:pPrChange w:id="918" w:author="bui" w:date="2025-05-13T09:49:00Z">
          <w:pPr>
            <w:pStyle w:val="0TEXTc1"/>
          </w:pPr>
        </w:pPrChange>
      </w:pPr>
    </w:p>
    <w:p w14:paraId="2088A217" w14:textId="77777777" w:rsidR="009E46E5" w:rsidRPr="00483A23" w:rsidDel="00704ADC" w:rsidRDefault="009E46E5">
      <w:pPr>
        <w:pStyle w:val="0TEXTc1"/>
        <w:outlineLvl w:val="0"/>
        <w:rPr>
          <w:del w:id="919" w:author="bui" w:date="2025-05-13T09:39:00Z"/>
          <w:lang w:val="vi-VN"/>
        </w:rPr>
        <w:pPrChange w:id="920" w:author="bui" w:date="2025-05-13T09:49:00Z">
          <w:pPr>
            <w:pStyle w:val="0TEXTc1"/>
          </w:pPr>
        </w:pPrChange>
      </w:pPr>
    </w:p>
    <w:p w14:paraId="287F6416" w14:textId="503FF332" w:rsidR="0030536C" w:rsidRPr="00483A23" w:rsidDel="00704ADC" w:rsidRDefault="0030536C">
      <w:pPr>
        <w:pStyle w:val="21Level2c2"/>
        <w:outlineLvl w:val="0"/>
        <w:rPr>
          <w:del w:id="921" w:author="bui" w:date="2025-05-13T09:39:00Z"/>
          <w:rFonts w:cs="Times New Roman"/>
          <w:color w:val="000000" w:themeColor="text1"/>
          <w:lang w:val="vi-VN"/>
        </w:rPr>
        <w:pPrChange w:id="922" w:author="bui" w:date="2025-05-13T09:49:00Z">
          <w:pPr>
            <w:pStyle w:val="21Level2c2"/>
          </w:pPr>
        </w:pPrChange>
      </w:pPr>
    </w:p>
    <w:p w14:paraId="04E3768D" w14:textId="77777777" w:rsidR="005931F9" w:rsidRPr="00483A23" w:rsidRDefault="00F42E56">
      <w:pPr>
        <w:pStyle w:val="1Chapterc5"/>
        <w:outlineLvl w:val="0"/>
        <w:rPr>
          <w:rFonts w:cs="Times New Roman"/>
          <w:color w:val="000000" w:themeColor="text1"/>
          <w:lang w:val="vi-VN"/>
        </w:rPr>
        <w:pPrChange w:id="923" w:author="bui" w:date="2025-05-13T09:49:00Z">
          <w:pPr>
            <w:pStyle w:val="1Chapterc5"/>
          </w:pPr>
        </w:pPrChange>
      </w:pPr>
      <w:bookmarkStart w:id="924" w:name="_Toc196393543"/>
      <w:bookmarkStart w:id="925" w:name="_Toc198022307"/>
      <w:r w:rsidRPr="00483A23">
        <w:rPr>
          <w:rFonts w:cs="Times New Roman"/>
          <w:color w:val="000000" w:themeColor="text1"/>
          <w:lang w:val="vi-VN"/>
        </w:rPr>
        <w:t>KẾT LUẬN</w:t>
      </w:r>
      <w:bookmarkEnd w:id="924"/>
      <w:bookmarkEnd w:id="925"/>
    </w:p>
    <w:p w14:paraId="3E05783F" w14:textId="01828F00" w:rsidR="00146B9C" w:rsidRPr="00146B9C" w:rsidRDefault="00146B9C" w:rsidP="00146B9C">
      <w:pPr>
        <w:pStyle w:val="0TEXTc1"/>
        <w:rPr>
          <w:lang w:val="vi-VN"/>
        </w:rPr>
      </w:pPr>
      <w:r w:rsidRPr="00146B9C">
        <w:rPr>
          <w:lang w:val="vi-VN"/>
        </w:rPr>
        <w:t>Sau thời gian nghiên cứu và thực hiện đề tài, cùng với sự hướng dẫn tận tình của giáo viên hướng dẫn, em đã tích lũy thêm nhiều kiến thức về học sâu (Deep Learning), xử lý ảnh, và xây dựng ứng dụng web hỗ trợ triển khai mô hình học máy.</w:t>
      </w:r>
    </w:p>
    <w:p w14:paraId="02076EF1" w14:textId="49740078" w:rsidR="00146B9C" w:rsidRPr="00146B9C" w:rsidRDefault="00146B9C" w:rsidP="00146B9C">
      <w:pPr>
        <w:pStyle w:val="0TEXTc1"/>
        <w:rPr>
          <w:lang w:val="vi-VN"/>
        </w:rPr>
      </w:pPr>
      <w:r w:rsidRPr="00146B9C">
        <w:rPr>
          <w:lang w:val="vi-VN"/>
        </w:rPr>
        <w:t>Một số kết quả đạt được trong đề tài bao gồ</w:t>
      </w:r>
      <w:r>
        <w:rPr>
          <w:lang w:val="vi-VN"/>
        </w:rPr>
        <w:t>m:</w:t>
      </w:r>
    </w:p>
    <w:p w14:paraId="5ECA4103" w14:textId="1FC79F26" w:rsidR="00146B9C" w:rsidRPr="00146B9C" w:rsidRDefault="00146B9C" w:rsidP="00AB1768">
      <w:pPr>
        <w:pStyle w:val="0TEXTc1"/>
        <w:numPr>
          <w:ilvl w:val="0"/>
          <w:numId w:val="6"/>
        </w:numPr>
        <w:rPr>
          <w:lang w:val="vi-VN"/>
        </w:rPr>
      </w:pPr>
      <w:r w:rsidRPr="00146B9C">
        <w:rPr>
          <w:lang w:val="vi-VN"/>
        </w:rPr>
        <w:t>Tìm hiểu tổng quan về lĩnh vực Học máy và Học sâu, đặc biệt là các mô hình mạng nơ-ron tích chậ</w:t>
      </w:r>
      <w:r>
        <w:rPr>
          <w:lang w:val="vi-VN"/>
        </w:rPr>
        <w:t>p (CNN).</w:t>
      </w:r>
    </w:p>
    <w:p w14:paraId="28224999" w14:textId="3A6466CC" w:rsidR="00146B9C" w:rsidRPr="00146B9C" w:rsidRDefault="00146B9C" w:rsidP="00AB1768">
      <w:pPr>
        <w:pStyle w:val="0TEXTc1"/>
        <w:numPr>
          <w:ilvl w:val="0"/>
          <w:numId w:val="6"/>
        </w:numPr>
        <w:rPr>
          <w:lang w:val="vi-VN"/>
        </w:rPr>
      </w:pPr>
      <w:r w:rsidRPr="00146B9C">
        <w:rPr>
          <w:lang w:val="vi-VN"/>
        </w:rPr>
        <w:t>Tìm hiểu và ứng dụng thành công các kiến trúc tiền huấn luyện nổi tiếng như VGG16, ResNet50 và MobileNetV2 cho bài toán phân loại bệ</w:t>
      </w:r>
      <w:r>
        <w:rPr>
          <w:lang w:val="vi-VN"/>
        </w:rPr>
        <w:t>nh lá cây.</w:t>
      </w:r>
    </w:p>
    <w:p w14:paraId="0D3AC228" w14:textId="5A248D81" w:rsidR="00146B9C" w:rsidRPr="00146B9C" w:rsidRDefault="00146B9C" w:rsidP="00AB1768">
      <w:pPr>
        <w:pStyle w:val="0TEXTc1"/>
        <w:numPr>
          <w:ilvl w:val="0"/>
          <w:numId w:val="6"/>
        </w:numPr>
        <w:rPr>
          <w:lang w:val="vi-VN"/>
        </w:rPr>
      </w:pPr>
      <w:r w:rsidRPr="00146B9C">
        <w:rPr>
          <w:lang w:val="vi-VN"/>
        </w:rPr>
        <w:t>Xây dựng và huấn luyện được mô hình CNN tự thiết kế, đáp ứng yêu cầu phân loại đa lớ</w:t>
      </w:r>
      <w:r>
        <w:rPr>
          <w:lang w:val="vi-VN"/>
        </w:rPr>
        <w:t>p.</w:t>
      </w:r>
    </w:p>
    <w:p w14:paraId="3932DF50" w14:textId="17CC46D1" w:rsidR="00146B9C" w:rsidRPr="00146B9C" w:rsidRDefault="00146B9C" w:rsidP="00AB1768">
      <w:pPr>
        <w:pStyle w:val="0TEXTc1"/>
        <w:numPr>
          <w:ilvl w:val="0"/>
          <w:numId w:val="6"/>
        </w:numPr>
        <w:rPr>
          <w:lang w:val="vi-VN"/>
        </w:rPr>
      </w:pPr>
      <w:r w:rsidRPr="00146B9C">
        <w:rPr>
          <w:lang w:val="vi-VN"/>
        </w:rPr>
        <w:t>Phát triển ứng dụng web sử dụng Streamlit, cho phép người dùng tải ảnh hoặc chụp ảnh trực tiếp, lựa chọn mô hình dự đoán và xem kết quả phân tích trự</w:t>
      </w:r>
      <w:r>
        <w:rPr>
          <w:lang w:val="vi-VN"/>
        </w:rPr>
        <w:t>c quan.</w:t>
      </w:r>
    </w:p>
    <w:p w14:paraId="7BF4BFEE" w14:textId="1072C226" w:rsidR="00146B9C" w:rsidRPr="00146B9C" w:rsidRDefault="00146B9C" w:rsidP="00146B9C">
      <w:pPr>
        <w:pStyle w:val="0TEXTc1"/>
        <w:rPr>
          <w:lang w:val="vi-VN"/>
        </w:rPr>
      </w:pPr>
      <w:r w:rsidRPr="00146B9C">
        <w:rPr>
          <w:lang w:val="vi-VN"/>
        </w:rPr>
        <w:t>Mặc dù báo cáo và ứng dụng đã được hoàn thành đúng tiến độ và mục tiêu ban đầu, tuy nhiên vẫn còn nhiều hướng nghiên cứu mở rộ</w:t>
      </w:r>
      <w:r>
        <w:rPr>
          <w:lang w:val="vi-VN"/>
        </w:rPr>
        <w:t>ng như:</w:t>
      </w:r>
    </w:p>
    <w:p w14:paraId="3AF4FC3A" w14:textId="6E44680E" w:rsidR="00146B9C" w:rsidRPr="00146B9C" w:rsidRDefault="00146B9C" w:rsidP="00AB1768">
      <w:pPr>
        <w:pStyle w:val="0TEXTc1"/>
        <w:numPr>
          <w:ilvl w:val="0"/>
          <w:numId w:val="7"/>
        </w:numPr>
        <w:rPr>
          <w:lang w:val="vi-VN"/>
        </w:rPr>
      </w:pPr>
      <w:r w:rsidRPr="00146B9C">
        <w:rPr>
          <w:lang w:val="vi-VN"/>
        </w:rPr>
        <w:t>Cải thiện độ chính xác bằng kỹ thuậ</w:t>
      </w:r>
      <w:r>
        <w:rPr>
          <w:lang w:val="vi-VN"/>
        </w:rPr>
        <w:t>t fine-tuning sâu hơn.</w:t>
      </w:r>
    </w:p>
    <w:p w14:paraId="5299A6A8" w14:textId="51D39044" w:rsidR="00146B9C" w:rsidRPr="00146B9C" w:rsidRDefault="00146B9C" w:rsidP="00AB1768">
      <w:pPr>
        <w:pStyle w:val="0TEXTc1"/>
        <w:numPr>
          <w:ilvl w:val="0"/>
          <w:numId w:val="7"/>
        </w:numPr>
        <w:rPr>
          <w:lang w:val="vi-VN"/>
        </w:rPr>
      </w:pPr>
      <w:r w:rsidRPr="00146B9C">
        <w:rPr>
          <w:lang w:val="vi-VN"/>
        </w:rPr>
        <w:t>Triển khai thực tế trên nền tảng điện thoại di độ</w:t>
      </w:r>
      <w:r>
        <w:rPr>
          <w:lang w:val="vi-VN"/>
        </w:rPr>
        <w:t>ng.</w:t>
      </w:r>
    </w:p>
    <w:p w14:paraId="44DF54F9" w14:textId="4E3B9D6C" w:rsidR="00146B9C" w:rsidRPr="00146B9C" w:rsidRDefault="00146B9C" w:rsidP="00AB1768">
      <w:pPr>
        <w:pStyle w:val="0TEXTc1"/>
        <w:numPr>
          <w:ilvl w:val="0"/>
          <w:numId w:val="7"/>
        </w:numPr>
        <w:rPr>
          <w:lang w:val="vi-VN"/>
        </w:rPr>
      </w:pPr>
      <w:r w:rsidRPr="00146B9C">
        <w:rPr>
          <w:lang w:val="vi-VN"/>
        </w:rPr>
        <w:t>Áp dụng thêm các mô hình tiên tiến như Ef</w:t>
      </w:r>
      <w:r>
        <w:rPr>
          <w:lang w:val="vi-VN"/>
        </w:rPr>
        <w:t>ficientNet, Vision Transformer.</w:t>
      </w:r>
    </w:p>
    <w:p w14:paraId="7A98EFA2" w14:textId="46CBA202" w:rsidR="005931F9" w:rsidRPr="00146B9C" w:rsidRDefault="00146B9C" w:rsidP="00146B9C">
      <w:pPr>
        <w:pStyle w:val="0TEXTc1"/>
        <w:rPr>
          <w:rFonts w:eastAsia="Times New Roman"/>
          <w:szCs w:val="26"/>
          <w:lang w:val="vi-VN"/>
        </w:rPr>
      </w:pPr>
      <w:r w:rsidRPr="00146B9C">
        <w:rPr>
          <w:lang w:val="vi-VN"/>
        </w:rPr>
        <w:t>Em xin chân thành cảm ơn sự hướng dẫn và hỗ trợ nhiệt tình từ các thầy cô, cùng những ý kiến đóng góp quý báu từ bạn bè để hoàn thiện đề tài này</w:t>
      </w:r>
    </w:p>
    <w:p w14:paraId="582E22BF" w14:textId="77777777" w:rsidR="005931F9" w:rsidRPr="00146B9C" w:rsidRDefault="00F42E56" w:rsidP="00146B9C">
      <w:pPr>
        <w:pStyle w:val="0TEXTc1"/>
        <w:rPr>
          <w:rFonts w:eastAsia="Times New Roman"/>
          <w:szCs w:val="26"/>
          <w:lang w:val="vi-VN"/>
        </w:rPr>
      </w:pPr>
      <w:r w:rsidRPr="00146B9C">
        <w:rPr>
          <w:lang w:val="vi-VN"/>
        </w:rPr>
        <w:br w:type="page"/>
      </w:r>
    </w:p>
    <w:p w14:paraId="454937E9" w14:textId="76DCB4B5" w:rsidR="00CB0988" w:rsidRDefault="00F42E56" w:rsidP="007027EA">
      <w:pPr>
        <w:pStyle w:val="1Chapterc5"/>
        <w:outlineLvl w:val="0"/>
        <w:rPr>
          <w:ins w:id="926" w:author="bui" w:date="2025-05-13T09:53:00Z"/>
          <w:rFonts w:cs="Times New Roman"/>
          <w:color w:val="000000" w:themeColor="text1"/>
        </w:rPr>
      </w:pPr>
      <w:bookmarkStart w:id="927" w:name="_Toc196393544"/>
      <w:bookmarkStart w:id="928" w:name="_Toc198022308"/>
      <w:r w:rsidRPr="00483A23">
        <w:rPr>
          <w:rFonts w:cs="Times New Roman"/>
          <w:color w:val="000000" w:themeColor="text1"/>
        </w:rPr>
        <w:lastRenderedPageBreak/>
        <w:t>TÀI LIỆU THAM KHẢO</w:t>
      </w:r>
      <w:bookmarkEnd w:id="927"/>
      <w:bookmarkEnd w:id="928"/>
    </w:p>
    <w:p w14:paraId="5DF2857D" w14:textId="77777777" w:rsidR="004F7D05" w:rsidRDefault="004F7D05" w:rsidP="004F7D05">
      <w:pPr>
        <w:pStyle w:val="ListParagraph"/>
        <w:numPr>
          <w:ilvl w:val="0"/>
          <w:numId w:val="8"/>
        </w:numPr>
        <w:spacing w:before="100" w:beforeAutospacing="1" w:after="100" w:afterAutospacing="1" w:line="360" w:lineRule="auto"/>
        <w:rPr>
          <w:ins w:id="929" w:author="bui" w:date="2025-05-13T09:56:00Z"/>
          <w:rFonts w:ascii="Times New Roman" w:eastAsia="Times New Roman" w:hAnsi="Times New Roman" w:cs="Times New Roman"/>
          <w:sz w:val="24"/>
          <w:szCs w:val="24"/>
          <w:lang w:val="vi-VN" w:eastAsia="ja-JP"/>
        </w:rPr>
      </w:pPr>
      <w:ins w:id="930" w:author="bui" w:date="2025-05-13T09:53:00Z">
        <w:r w:rsidRPr="004F7D05">
          <w:rPr>
            <w:rFonts w:ascii="Times New Roman" w:eastAsia="Times New Roman" w:hAnsi="Times New Roman" w:cs="Times New Roman"/>
            <w:sz w:val="24"/>
            <w:szCs w:val="24"/>
            <w:lang w:eastAsia="ja-JP"/>
            <w:rPrChange w:id="931" w:author="bui" w:date="2025-05-13T09:55:00Z">
              <w:rPr>
                <w:lang w:eastAsia="ja-JP"/>
              </w:rPr>
            </w:rPrChange>
          </w:rPr>
          <w:t xml:space="preserve">Mustofa, S., Hasan Munna, M. M., Emon, Y. R., Rabbany, G., &amp; Ahad, M. T. (2023). A comprehensive review on Plant Leaf Disease detection using Deep learning. </w:t>
        </w:r>
        <w:r w:rsidRPr="004F7D05">
          <w:rPr>
            <w:rFonts w:ascii="Times New Roman" w:eastAsia="Times New Roman" w:hAnsi="Times New Roman" w:cs="Times New Roman"/>
            <w:i/>
            <w:iCs/>
            <w:sz w:val="24"/>
            <w:szCs w:val="24"/>
            <w:lang w:eastAsia="ja-JP"/>
            <w:rPrChange w:id="932" w:author="bui" w:date="2025-05-13T09:55:00Z">
              <w:rPr>
                <w:i/>
                <w:iCs/>
                <w:lang w:eastAsia="ja-JP"/>
              </w:rPr>
            </w:rPrChange>
          </w:rPr>
          <w:t>arXiv preprint</w:t>
        </w:r>
        <w:r w:rsidRPr="004F7D05">
          <w:rPr>
            <w:rFonts w:ascii="Times New Roman" w:eastAsia="Times New Roman" w:hAnsi="Times New Roman" w:cs="Times New Roman"/>
            <w:sz w:val="24"/>
            <w:szCs w:val="24"/>
            <w:lang w:eastAsia="ja-JP"/>
            <w:rPrChange w:id="933" w:author="bui" w:date="2025-05-13T09:55:00Z">
              <w:rPr>
                <w:lang w:eastAsia="ja-JP"/>
              </w:rPr>
            </w:rPrChange>
          </w:rPr>
          <w:t xml:space="preserve"> arXiv:2308.14087</w:t>
        </w:r>
        <w:r w:rsidRPr="004F7D05">
          <w:rPr>
            <w:rFonts w:ascii="Times New Roman" w:eastAsia="Times New Roman" w:hAnsi="Times New Roman" w:cs="Times New Roman"/>
            <w:sz w:val="24"/>
            <w:szCs w:val="24"/>
            <w:lang w:val="vi-VN" w:eastAsia="ja-JP"/>
            <w:rPrChange w:id="934" w:author="bui" w:date="2025-05-13T09:55:00Z">
              <w:rPr>
                <w:lang w:val="vi-VN" w:eastAsia="ja-JP"/>
              </w:rPr>
            </w:rPrChange>
          </w:rPr>
          <w:t xml:space="preserve"> </w:t>
        </w:r>
      </w:ins>
    </w:p>
    <w:p w14:paraId="3789C785" w14:textId="0FD79EC4" w:rsidR="004F7D05" w:rsidRPr="004F7D05" w:rsidRDefault="004F7D05">
      <w:pPr>
        <w:pStyle w:val="ListParagraph"/>
        <w:spacing w:before="100" w:beforeAutospacing="1" w:after="100" w:afterAutospacing="1" w:line="360" w:lineRule="auto"/>
        <w:rPr>
          <w:ins w:id="935" w:author="bui" w:date="2025-05-13T09:53:00Z"/>
          <w:rFonts w:ascii="Times New Roman" w:eastAsia="Times New Roman" w:hAnsi="Times New Roman" w:cs="Times New Roman"/>
          <w:sz w:val="24"/>
          <w:szCs w:val="24"/>
          <w:lang w:val="vi-VN" w:eastAsia="ja-JP"/>
          <w:rPrChange w:id="936" w:author="bui" w:date="2025-05-13T09:55:00Z">
            <w:rPr>
              <w:ins w:id="937" w:author="bui" w:date="2025-05-13T09:53:00Z"/>
              <w:rFonts w:ascii="Times New Roman" w:eastAsia="Times New Roman" w:hAnsi="Times New Roman" w:cs="Times New Roman"/>
              <w:sz w:val="24"/>
              <w:szCs w:val="24"/>
              <w:lang w:eastAsia="ja-JP"/>
            </w:rPr>
          </w:rPrChange>
        </w:rPr>
        <w:pPrChange w:id="938" w:author="bui" w:date="2025-05-13T09:56:00Z">
          <w:pPr>
            <w:spacing w:before="100" w:beforeAutospacing="1" w:after="100" w:afterAutospacing="1" w:line="240" w:lineRule="auto"/>
          </w:pPr>
        </w:pPrChange>
      </w:pPr>
      <w:ins w:id="939" w:author="bui" w:date="2025-05-13T09:54:00Z">
        <w:r w:rsidRPr="004F7D05">
          <w:rPr>
            <w:rFonts w:ascii="Times New Roman" w:eastAsia="Times New Roman" w:hAnsi="Times New Roman" w:cs="Times New Roman"/>
            <w:sz w:val="24"/>
            <w:szCs w:val="24"/>
            <w:u w:val="single"/>
            <w:lang w:val="vi-VN" w:eastAsia="ja-JP"/>
            <w:rPrChange w:id="940" w:author="bui" w:date="2025-05-13T09:55:00Z">
              <w:rPr>
                <w:rFonts w:ascii="Times New Roman" w:eastAsia="Times New Roman" w:hAnsi="Times New Roman" w:cs="Times New Roman"/>
                <w:sz w:val="24"/>
                <w:szCs w:val="24"/>
                <w:lang w:val="vi-VN" w:eastAsia="ja-JP"/>
              </w:rPr>
            </w:rPrChange>
          </w:rPr>
          <w:t>https://arxiv.org/abs/2308.14087</w:t>
        </w:r>
      </w:ins>
    </w:p>
    <w:p w14:paraId="35287ECC" w14:textId="77777777" w:rsidR="004F7D05" w:rsidRPr="004F7D05" w:rsidRDefault="004F7D05" w:rsidP="004F7D05">
      <w:pPr>
        <w:pStyle w:val="ListParagraph"/>
        <w:numPr>
          <w:ilvl w:val="0"/>
          <w:numId w:val="8"/>
        </w:numPr>
        <w:spacing w:before="100" w:beforeAutospacing="1" w:after="100" w:afterAutospacing="1" w:line="360" w:lineRule="auto"/>
        <w:rPr>
          <w:ins w:id="941" w:author="bui" w:date="2025-05-13T09:57:00Z"/>
          <w:rFonts w:ascii="Times New Roman" w:eastAsia="Times New Roman" w:hAnsi="Times New Roman" w:cs="Times New Roman"/>
          <w:sz w:val="24"/>
          <w:szCs w:val="24"/>
          <w:lang w:val="vi-VN" w:eastAsia="ja-JP"/>
          <w:rPrChange w:id="942" w:author="bui" w:date="2025-05-13T09:57:00Z">
            <w:rPr>
              <w:ins w:id="943" w:author="bui" w:date="2025-05-13T09:57:00Z"/>
              <w:rFonts w:ascii="Times New Roman" w:eastAsia="Times New Roman" w:hAnsi="Times New Roman" w:cs="Times New Roman"/>
              <w:sz w:val="24"/>
              <w:szCs w:val="24"/>
              <w:lang w:eastAsia="ja-JP"/>
            </w:rPr>
          </w:rPrChange>
        </w:rPr>
      </w:pPr>
      <w:ins w:id="944" w:author="bui" w:date="2025-05-13T09:53:00Z">
        <w:r w:rsidRPr="004F7D05">
          <w:rPr>
            <w:rFonts w:ascii="Times New Roman" w:eastAsia="Times New Roman" w:hAnsi="Times New Roman" w:cs="Times New Roman"/>
            <w:sz w:val="24"/>
            <w:szCs w:val="24"/>
            <w:lang w:eastAsia="ja-JP"/>
            <w:rPrChange w:id="945" w:author="bui" w:date="2025-05-13T09:55:00Z">
              <w:rPr>
                <w:lang w:eastAsia="ja-JP"/>
              </w:rPr>
            </w:rPrChange>
          </w:rPr>
          <w:t xml:space="preserve">Yao, J., Tran, S. N., Garg, S., &amp; Sawyer, S. (2023). Deep Learning for Plant Identification and Disease Classification from Leaf Images: Multi-prediction Approaches. </w:t>
        </w:r>
        <w:r w:rsidRPr="004F7D05">
          <w:rPr>
            <w:rFonts w:ascii="Times New Roman" w:eastAsia="Times New Roman" w:hAnsi="Times New Roman" w:cs="Times New Roman"/>
            <w:i/>
            <w:iCs/>
            <w:sz w:val="24"/>
            <w:szCs w:val="24"/>
            <w:lang w:eastAsia="ja-JP"/>
            <w:rPrChange w:id="946" w:author="bui" w:date="2025-05-13T09:55:00Z">
              <w:rPr>
                <w:i/>
                <w:iCs/>
                <w:lang w:eastAsia="ja-JP"/>
              </w:rPr>
            </w:rPrChange>
          </w:rPr>
          <w:t>arXiv preprint</w:t>
        </w:r>
        <w:r w:rsidRPr="004F7D05">
          <w:rPr>
            <w:rFonts w:ascii="Times New Roman" w:eastAsia="Times New Roman" w:hAnsi="Times New Roman" w:cs="Times New Roman"/>
            <w:sz w:val="24"/>
            <w:szCs w:val="24"/>
            <w:lang w:eastAsia="ja-JP"/>
            <w:rPrChange w:id="947" w:author="bui" w:date="2025-05-13T09:55:00Z">
              <w:rPr>
                <w:lang w:eastAsia="ja-JP"/>
              </w:rPr>
            </w:rPrChange>
          </w:rPr>
          <w:t xml:space="preserve"> arXiv:2310.16273 </w:t>
        </w:r>
      </w:ins>
    </w:p>
    <w:p w14:paraId="3BB8012C" w14:textId="3BF806C5" w:rsidR="004F7D05" w:rsidRPr="004F7D05" w:rsidRDefault="004F7D05">
      <w:pPr>
        <w:pStyle w:val="ListParagraph"/>
        <w:spacing w:before="100" w:beforeAutospacing="1" w:after="100" w:afterAutospacing="1" w:line="360" w:lineRule="auto"/>
        <w:rPr>
          <w:ins w:id="948" w:author="bui" w:date="2025-05-13T09:53:00Z"/>
          <w:rFonts w:ascii="Times New Roman" w:eastAsia="Times New Roman" w:hAnsi="Times New Roman" w:cs="Times New Roman"/>
          <w:sz w:val="24"/>
          <w:szCs w:val="24"/>
          <w:lang w:val="vi-VN" w:eastAsia="ja-JP"/>
          <w:rPrChange w:id="949" w:author="bui" w:date="2025-05-13T09:55:00Z">
            <w:rPr>
              <w:ins w:id="950" w:author="bui" w:date="2025-05-13T09:53:00Z"/>
              <w:rFonts w:ascii="Times New Roman" w:eastAsia="Times New Roman" w:hAnsi="Times New Roman" w:cs="Times New Roman"/>
              <w:sz w:val="24"/>
              <w:szCs w:val="24"/>
              <w:lang w:eastAsia="ja-JP"/>
            </w:rPr>
          </w:rPrChange>
        </w:rPr>
        <w:pPrChange w:id="951" w:author="bui" w:date="2025-05-13T09:57:00Z">
          <w:pPr>
            <w:spacing w:before="100" w:beforeAutospacing="1" w:after="100" w:afterAutospacing="1" w:line="240" w:lineRule="auto"/>
          </w:pPr>
        </w:pPrChange>
      </w:pPr>
      <w:ins w:id="952" w:author="bui" w:date="2025-05-13T09:54:00Z">
        <w:r w:rsidRPr="004F7D05">
          <w:rPr>
            <w:rFonts w:ascii="Times New Roman" w:eastAsia="Times New Roman" w:hAnsi="Times New Roman" w:cs="Times New Roman"/>
            <w:sz w:val="24"/>
            <w:szCs w:val="24"/>
            <w:u w:val="single"/>
            <w:lang w:eastAsia="ja-JP"/>
            <w:rPrChange w:id="953" w:author="bui" w:date="2025-05-13T09:55:00Z">
              <w:rPr>
                <w:rFonts w:ascii="Times New Roman" w:eastAsia="Times New Roman" w:hAnsi="Times New Roman" w:cs="Times New Roman"/>
                <w:sz w:val="24"/>
                <w:szCs w:val="24"/>
                <w:lang w:eastAsia="ja-JP"/>
              </w:rPr>
            </w:rPrChange>
          </w:rPr>
          <w:t>https://arxiv.org/abs/2310.16273</w:t>
        </w:r>
      </w:ins>
    </w:p>
    <w:p w14:paraId="0C06B2DB" w14:textId="77777777" w:rsidR="004F7D05" w:rsidRDefault="004F7D05" w:rsidP="004F7D05">
      <w:pPr>
        <w:pStyle w:val="ListParagraph"/>
        <w:numPr>
          <w:ilvl w:val="0"/>
          <w:numId w:val="8"/>
        </w:numPr>
        <w:spacing w:before="100" w:beforeAutospacing="1" w:after="100" w:afterAutospacing="1" w:line="360" w:lineRule="auto"/>
        <w:rPr>
          <w:ins w:id="954" w:author="bui" w:date="2025-05-13T09:57:00Z"/>
          <w:rFonts w:ascii="Times New Roman" w:eastAsia="Times New Roman" w:hAnsi="Times New Roman" w:cs="Times New Roman"/>
          <w:sz w:val="24"/>
          <w:szCs w:val="24"/>
          <w:lang w:eastAsia="ja-JP"/>
        </w:rPr>
      </w:pPr>
      <w:ins w:id="955" w:author="bui" w:date="2025-05-13T09:53:00Z">
        <w:r w:rsidRPr="004F7D05">
          <w:rPr>
            <w:rFonts w:ascii="Times New Roman" w:eastAsia="Times New Roman" w:hAnsi="Times New Roman" w:cs="Times New Roman"/>
            <w:sz w:val="24"/>
            <w:szCs w:val="24"/>
            <w:lang w:eastAsia="ja-JP"/>
            <w:rPrChange w:id="956" w:author="bui" w:date="2025-05-13T09:55:00Z">
              <w:rPr>
                <w:lang w:eastAsia="ja-JP"/>
              </w:rPr>
            </w:rPrChange>
          </w:rPr>
          <w:t xml:space="preserve">Emon, Y. R., Rabbani, M. G., Ahad, M. T., &amp; Ahmed, F. (2023). A Comprehensive Literature Review on Sweet Orange Leaf Diseases. </w:t>
        </w:r>
        <w:r w:rsidRPr="004F7D05">
          <w:rPr>
            <w:rFonts w:ascii="Times New Roman" w:eastAsia="Times New Roman" w:hAnsi="Times New Roman" w:cs="Times New Roman"/>
            <w:i/>
            <w:iCs/>
            <w:sz w:val="24"/>
            <w:szCs w:val="24"/>
            <w:lang w:eastAsia="ja-JP"/>
            <w:rPrChange w:id="957" w:author="bui" w:date="2025-05-13T09:55:00Z">
              <w:rPr>
                <w:i/>
                <w:iCs/>
                <w:lang w:eastAsia="ja-JP"/>
              </w:rPr>
            </w:rPrChange>
          </w:rPr>
          <w:t>arXiv preprint</w:t>
        </w:r>
        <w:r w:rsidRPr="004F7D05">
          <w:rPr>
            <w:rFonts w:ascii="Times New Roman" w:eastAsia="Times New Roman" w:hAnsi="Times New Roman" w:cs="Times New Roman"/>
            <w:sz w:val="24"/>
            <w:szCs w:val="24"/>
            <w:lang w:eastAsia="ja-JP"/>
            <w:rPrChange w:id="958" w:author="bui" w:date="2025-05-13T09:55:00Z">
              <w:rPr>
                <w:lang w:eastAsia="ja-JP"/>
              </w:rPr>
            </w:rPrChange>
          </w:rPr>
          <w:t xml:space="preserve"> arXiv:2312.01756 </w:t>
        </w:r>
      </w:ins>
    </w:p>
    <w:p w14:paraId="1D11D63E" w14:textId="6D9519AB" w:rsidR="004F7D05" w:rsidRPr="004F7D05" w:rsidRDefault="004F7D05">
      <w:pPr>
        <w:pStyle w:val="ListParagraph"/>
        <w:spacing w:before="100" w:beforeAutospacing="1" w:after="100" w:afterAutospacing="1" w:line="360" w:lineRule="auto"/>
        <w:rPr>
          <w:ins w:id="959" w:author="bui" w:date="2025-05-13T09:53:00Z"/>
          <w:rFonts w:ascii="Times New Roman" w:eastAsia="Times New Roman" w:hAnsi="Times New Roman" w:cs="Times New Roman"/>
          <w:sz w:val="24"/>
          <w:szCs w:val="24"/>
          <w:lang w:eastAsia="ja-JP"/>
          <w:rPrChange w:id="960" w:author="bui" w:date="2025-05-13T09:55:00Z">
            <w:rPr>
              <w:ins w:id="961" w:author="bui" w:date="2025-05-13T09:53:00Z"/>
              <w:lang w:eastAsia="ja-JP"/>
            </w:rPr>
          </w:rPrChange>
        </w:rPr>
        <w:pPrChange w:id="962" w:author="bui" w:date="2025-05-13T09:57:00Z">
          <w:pPr>
            <w:spacing w:before="100" w:beforeAutospacing="1" w:after="100" w:afterAutospacing="1" w:line="240" w:lineRule="auto"/>
          </w:pPr>
        </w:pPrChange>
      </w:pPr>
      <w:ins w:id="963" w:author="bui" w:date="2025-05-13T09:55:00Z">
        <w:r w:rsidRPr="004F7D05">
          <w:rPr>
            <w:rFonts w:ascii="Times New Roman" w:eastAsia="Times New Roman" w:hAnsi="Times New Roman" w:cs="Times New Roman"/>
            <w:sz w:val="24"/>
            <w:szCs w:val="24"/>
            <w:u w:val="single"/>
            <w:lang w:eastAsia="ja-JP"/>
            <w:rPrChange w:id="964" w:author="bui" w:date="2025-05-13T09:55:00Z">
              <w:rPr>
                <w:rFonts w:ascii="Times New Roman" w:eastAsia="Times New Roman" w:hAnsi="Times New Roman" w:cs="Times New Roman"/>
                <w:sz w:val="24"/>
                <w:szCs w:val="24"/>
                <w:lang w:eastAsia="ja-JP"/>
              </w:rPr>
            </w:rPrChange>
          </w:rPr>
          <w:t>https://arxiv.org/abs/2312.01756</w:t>
        </w:r>
      </w:ins>
    </w:p>
    <w:p w14:paraId="5054D985" w14:textId="1689FD2A" w:rsidR="004F7D05" w:rsidRPr="004F7D05" w:rsidRDefault="004F7D05">
      <w:pPr>
        <w:pStyle w:val="ListParagraph"/>
        <w:numPr>
          <w:ilvl w:val="0"/>
          <w:numId w:val="8"/>
        </w:numPr>
        <w:spacing w:before="100" w:beforeAutospacing="1" w:after="100" w:afterAutospacing="1" w:line="360" w:lineRule="auto"/>
        <w:rPr>
          <w:ins w:id="965" w:author="bui" w:date="2025-05-13T09:53:00Z"/>
          <w:rFonts w:ascii="Times New Roman" w:eastAsia="Times New Roman" w:hAnsi="Times New Roman" w:cs="Times New Roman"/>
          <w:sz w:val="24"/>
          <w:szCs w:val="24"/>
          <w:u w:val="single"/>
          <w:lang w:eastAsia="ja-JP"/>
          <w:rPrChange w:id="966" w:author="bui" w:date="2025-05-13T09:56:00Z">
            <w:rPr>
              <w:ins w:id="967" w:author="bui" w:date="2025-05-13T09:53:00Z"/>
              <w:lang w:eastAsia="ja-JP"/>
            </w:rPr>
          </w:rPrChange>
        </w:rPr>
        <w:pPrChange w:id="968" w:author="bui" w:date="2025-05-13T09:56:00Z">
          <w:pPr>
            <w:spacing w:before="100" w:beforeAutospacing="1" w:after="100" w:afterAutospacing="1" w:line="240" w:lineRule="auto"/>
          </w:pPr>
        </w:pPrChange>
      </w:pPr>
      <w:ins w:id="969" w:author="bui" w:date="2025-05-13T09:53:00Z">
        <w:r w:rsidRPr="004F7D05">
          <w:rPr>
            <w:rFonts w:ascii="Times New Roman" w:eastAsia="Times New Roman" w:hAnsi="Times New Roman" w:cs="Times New Roman"/>
            <w:sz w:val="24"/>
            <w:szCs w:val="24"/>
            <w:lang w:eastAsia="ja-JP"/>
            <w:rPrChange w:id="970" w:author="bui" w:date="2025-05-13T09:55:00Z">
              <w:rPr>
                <w:lang w:eastAsia="ja-JP"/>
              </w:rPr>
            </w:rPrChange>
          </w:rPr>
          <w:t xml:space="preserve">Aboelenin, S., Elbasheer, F. A., Eltoukhy, M. M., &amp; El-Hady, W. M. (2024). A hybrid Framework for plant leaf disease detection and classification using convolutional neural networks and vision transformer. </w:t>
        </w:r>
        <w:r w:rsidRPr="004F7D05">
          <w:rPr>
            <w:rFonts w:ascii="Times New Roman" w:eastAsia="Times New Roman" w:hAnsi="Times New Roman" w:cs="Times New Roman"/>
            <w:i/>
            <w:iCs/>
            <w:sz w:val="24"/>
            <w:szCs w:val="24"/>
            <w:lang w:eastAsia="ja-JP"/>
            <w:rPrChange w:id="971" w:author="bui" w:date="2025-05-13T09:55:00Z">
              <w:rPr>
                <w:i/>
                <w:iCs/>
                <w:lang w:eastAsia="ja-JP"/>
              </w:rPr>
            </w:rPrChange>
          </w:rPr>
          <w:t>Soft Computing</w:t>
        </w:r>
        <w:r w:rsidRPr="004F7D05">
          <w:rPr>
            <w:rFonts w:ascii="Times New Roman" w:eastAsia="Times New Roman" w:hAnsi="Times New Roman" w:cs="Times New Roman"/>
            <w:sz w:val="24"/>
            <w:szCs w:val="24"/>
            <w:lang w:eastAsia="ja-JP"/>
            <w:rPrChange w:id="972" w:author="bui" w:date="2025-05-13T09:55:00Z">
              <w:rPr>
                <w:lang w:eastAsia="ja-JP"/>
              </w:rPr>
            </w:rPrChange>
          </w:rPr>
          <w:t xml:space="preserve">. </w:t>
        </w:r>
      </w:ins>
      <w:ins w:id="973" w:author="bui" w:date="2025-05-13T09:55:00Z">
        <w:r w:rsidRPr="004F7D05">
          <w:rPr>
            <w:rFonts w:ascii="Times New Roman" w:eastAsia="Times New Roman" w:hAnsi="Times New Roman" w:cs="Times New Roman"/>
            <w:sz w:val="24"/>
            <w:szCs w:val="24"/>
            <w:u w:val="single"/>
            <w:lang w:eastAsia="ja-JP"/>
            <w:rPrChange w:id="974" w:author="bui" w:date="2025-05-13T09:56:00Z">
              <w:rPr>
                <w:rFonts w:ascii="Times New Roman" w:eastAsia="Times New Roman" w:hAnsi="Times New Roman" w:cs="Times New Roman"/>
                <w:sz w:val="24"/>
                <w:szCs w:val="24"/>
                <w:lang w:eastAsia="ja-JP"/>
              </w:rPr>
            </w:rPrChange>
          </w:rPr>
          <w:t>https://link.springer.com/article/10.1007/s40747-024-01764-x</w:t>
        </w:r>
      </w:ins>
    </w:p>
    <w:p w14:paraId="03DBD2D6" w14:textId="6FB21ED1" w:rsidR="005D4C95" w:rsidRDefault="004F7D05" w:rsidP="0065368C">
      <w:pPr>
        <w:pStyle w:val="ListParagraph"/>
        <w:numPr>
          <w:ilvl w:val="0"/>
          <w:numId w:val="8"/>
        </w:numPr>
        <w:spacing w:before="100" w:beforeAutospacing="1" w:after="100" w:afterAutospacing="1" w:line="360" w:lineRule="auto"/>
        <w:rPr>
          <w:ins w:id="975" w:author="bui" w:date="2025-05-13T09:59:00Z"/>
          <w:rFonts w:ascii="Times New Roman" w:eastAsia="Times New Roman" w:hAnsi="Times New Roman" w:cs="Times New Roman"/>
          <w:sz w:val="24"/>
          <w:szCs w:val="24"/>
          <w:u w:val="single"/>
          <w:lang w:eastAsia="ja-JP"/>
        </w:rPr>
      </w:pPr>
      <w:ins w:id="976" w:author="bui" w:date="2025-05-13T09:53:00Z">
        <w:r w:rsidRPr="004F7D05">
          <w:rPr>
            <w:rFonts w:ascii="Times New Roman" w:eastAsia="Times New Roman" w:hAnsi="Times New Roman" w:cs="Times New Roman"/>
            <w:sz w:val="24"/>
            <w:szCs w:val="24"/>
            <w:lang w:eastAsia="ja-JP"/>
            <w:rPrChange w:id="977" w:author="bui" w:date="2025-05-13T09:55:00Z">
              <w:rPr>
                <w:lang w:eastAsia="ja-JP"/>
              </w:rPr>
            </w:rPrChange>
          </w:rPr>
          <w:t xml:space="preserve">Sujatha, R., Krishnan, S., Chatterjee, J. M., &amp; Gandomi, A. H. (2025). Advancing plant leaf disease detection integrating machine learning and deep learning. </w:t>
        </w:r>
        <w:r w:rsidRPr="004F7D05">
          <w:rPr>
            <w:rFonts w:ascii="Times New Roman" w:eastAsia="Times New Roman" w:hAnsi="Times New Roman" w:cs="Times New Roman"/>
            <w:i/>
            <w:iCs/>
            <w:sz w:val="24"/>
            <w:szCs w:val="24"/>
            <w:lang w:eastAsia="ja-JP"/>
            <w:rPrChange w:id="978" w:author="bui" w:date="2025-05-13T09:55:00Z">
              <w:rPr>
                <w:i/>
                <w:iCs/>
                <w:lang w:eastAsia="ja-JP"/>
              </w:rPr>
            </w:rPrChange>
          </w:rPr>
          <w:t>Scientific Reports</w:t>
        </w:r>
        <w:r w:rsidRPr="004F7D05">
          <w:rPr>
            <w:rFonts w:ascii="Times New Roman" w:eastAsia="Times New Roman" w:hAnsi="Times New Roman" w:cs="Times New Roman"/>
            <w:sz w:val="24"/>
            <w:szCs w:val="24"/>
            <w:lang w:eastAsia="ja-JP"/>
            <w:rPrChange w:id="979" w:author="bui" w:date="2025-05-13T09:55:00Z">
              <w:rPr>
                <w:lang w:eastAsia="ja-JP"/>
              </w:rPr>
            </w:rPrChange>
          </w:rPr>
          <w:t>, 15, Article 11552.</w:t>
        </w:r>
      </w:ins>
      <w:ins w:id="980" w:author="bui" w:date="2025-05-13T09:56:00Z">
        <w:r w:rsidRPr="004F7D05">
          <w:t xml:space="preserve"> </w:t>
        </w:r>
      </w:ins>
      <w:ins w:id="981" w:author="bui" w:date="2025-05-13T09:59:00Z">
        <w:r w:rsidR="0065368C">
          <w:rPr>
            <w:rFonts w:ascii="Times New Roman" w:eastAsia="Times New Roman" w:hAnsi="Times New Roman" w:cs="Times New Roman"/>
            <w:sz w:val="24"/>
            <w:szCs w:val="24"/>
            <w:u w:val="single"/>
            <w:lang w:eastAsia="ja-JP"/>
          </w:rPr>
          <w:fldChar w:fldCharType="begin"/>
        </w:r>
        <w:r w:rsidR="0065368C">
          <w:rPr>
            <w:rFonts w:ascii="Times New Roman" w:eastAsia="Times New Roman" w:hAnsi="Times New Roman" w:cs="Times New Roman"/>
            <w:sz w:val="24"/>
            <w:szCs w:val="24"/>
            <w:u w:val="single"/>
            <w:lang w:eastAsia="ja-JP"/>
          </w:rPr>
          <w:instrText xml:space="preserve"> HYPERLINK "</w:instrText>
        </w:r>
      </w:ins>
      <w:ins w:id="982" w:author="bui" w:date="2025-05-13T09:56:00Z">
        <w:r w:rsidR="0065368C" w:rsidRPr="0065368C">
          <w:rPr>
            <w:rFonts w:ascii="Times New Roman" w:eastAsia="Times New Roman" w:hAnsi="Times New Roman" w:cs="Times New Roman"/>
            <w:sz w:val="24"/>
            <w:szCs w:val="24"/>
            <w:u w:val="single"/>
            <w:lang w:eastAsia="ja-JP"/>
            <w:rPrChange w:id="983" w:author="bui" w:date="2025-05-13T09:59:00Z">
              <w:rPr>
                <w:rFonts w:ascii="Times New Roman" w:eastAsia="Times New Roman" w:hAnsi="Times New Roman" w:cs="Times New Roman"/>
                <w:sz w:val="24"/>
                <w:szCs w:val="24"/>
                <w:lang w:eastAsia="ja-JP"/>
              </w:rPr>
            </w:rPrChange>
          </w:rPr>
          <w:instrText>https://www.nature.com/articles/s41598-024-72197-2</w:instrText>
        </w:r>
      </w:ins>
      <w:ins w:id="984" w:author="bui" w:date="2025-05-13T09:59:00Z">
        <w:r w:rsidR="0065368C">
          <w:rPr>
            <w:rFonts w:ascii="Times New Roman" w:eastAsia="Times New Roman" w:hAnsi="Times New Roman" w:cs="Times New Roman"/>
            <w:sz w:val="24"/>
            <w:szCs w:val="24"/>
            <w:u w:val="single"/>
            <w:lang w:eastAsia="ja-JP"/>
          </w:rPr>
          <w:instrText xml:space="preserve">" </w:instrText>
        </w:r>
        <w:r w:rsidR="0065368C">
          <w:rPr>
            <w:rFonts w:ascii="Times New Roman" w:eastAsia="Times New Roman" w:hAnsi="Times New Roman" w:cs="Times New Roman"/>
            <w:sz w:val="24"/>
            <w:szCs w:val="24"/>
            <w:u w:val="single"/>
            <w:lang w:eastAsia="ja-JP"/>
          </w:rPr>
          <w:fldChar w:fldCharType="separate"/>
        </w:r>
      </w:ins>
      <w:ins w:id="985" w:author="bui" w:date="2025-05-13T09:56:00Z">
        <w:r w:rsidR="0065368C" w:rsidRPr="00954C8D">
          <w:rPr>
            <w:rStyle w:val="Hyperlink"/>
            <w:rPrChange w:id="986" w:author="bui" w:date="2025-05-13T09:59:00Z">
              <w:rPr>
                <w:rFonts w:ascii="Times New Roman" w:eastAsia="Times New Roman" w:hAnsi="Times New Roman" w:cs="Times New Roman"/>
                <w:sz w:val="24"/>
                <w:szCs w:val="24"/>
                <w:lang w:eastAsia="ja-JP"/>
              </w:rPr>
            </w:rPrChange>
          </w:rPr>
          <w:t>https://www.nature.com/articles/s41598-024-72197-2</w:t>
        </w:r>
      </w:ins>
      <w:ins w:id="987" w:author="bui" w:date="2025-05-13T09:59:00Z">
        <w:r w:rsidR="0065368C">
          <w:rPr>
            <w:rFonts w:ascii="Times New Roman" w:eastAsia="Times New Roman" w:hAnsi="Times New Roman" w:cs="Times New Roman"/>
            <w:sz w:val="24"/>
            <w:szCs w:val="24"/>
            <w:u w:val="single"/>
            <w:lang w:eastAsia="ja-JP"/>
          </w:rPr>
          <w:fldChar w:fldCharType="end"/>
        </w:r>
      </w:ins>
    </w:p>
    <w:p w14:paraId="1F552912" w14:textId="4C10E624" w:rsidR="0065368C" w:rsidRPr="0065368C" w:rsidRDefault="0065368C">
      <w:pPr>
        <w:pStyle w:val="ListParagraph"/>
        <w:numPr>
          <w:ilvl w:val="0"/>
          <w:numId w:val="8"/>
        </w:numPr>
        <w:spacing w:before="100" w:beforeAutospacing="1" w:after="100" w:afterAutospacing="1" w:line="360" w:lineRule="auto"/>
        <w:rPr>
          <w:ins w:id="988" w:author="bui" w:date="2025-05-13T09:53:00Z"/>
          <w:rFonts w:ascii="Times New Roman" w:eastAsia="Times New Roman" w:hAnsi="Times New Roman" w:cs="Times New Roman"/>
          <w:sz w:val="24"/>
          <w:szCs w:val="24"/>
          <w:u w:val="single"/>
          <w:lang w:eastAsia="ja-JP"/>
          <w:rPrChange w:id="989" w:author="bui" w:date="2025-05-13T09:59:00Z">
            <w:rPr>
              <w:ins w:id="990" w:author="bui" w:date="2025-05-13T09:53:00Z"/>
              <w:lang w:eastAsia="ja-JP"/>
            </w:rPr>
          </w:rPrChange>
        </w:rPr>
        <w:pPrChange w:id="991" w:author="bui" w:date="2025-05-13T09:59:00Z">
          <w:pPr>
            <w:spacing w:before="100" w:beforeAutospacing="1" w:after="100" w:afterAutospacing="1" w:line="240" w:lineRule="auto"/>
          </w:pPr>
        </w:pPrChange>
      </w:pPr>
      <w:ins w:id="992" w:author="bui" w:date="2025-05-13T09:59:00Z">
        <w:r w:rsidRPr="0065368C">
          <w:rPr>
            <w:rFonts w:ascii="Times New Roman" w:eastAsia="Times New Roman" w:hAnsi="Times New Roman" w:cs="Times New Roman"/>
            <w:sz w:val="24"/>
            <w:szCs w:val="24"/>
            <w:lang w:eastAsia="ja-JP"/>
            <w:rPrChange w:id="993" w:author="bui" w:date="2025-05-13T10:00:00Z">
              <w:rPr>
                <w:rFonts w:ascii="Times New Roman" w:eastAsia="Times New Roman" w:hAnsi="Times New Roman" w:cs="Times New Roman"/>
                <w:sz w:val="24"/>
                <w:szCs w:val="24"/>
                <w:u w:val="single"/>
                <w:lang w:eastAsia="ja-JP"/>
              </w:rPr>
            </w:rPrChange>
          </w:rPr>
          <w:t>Dataset</w:t>
        </w:r>
        <w:r w:rsidRPr="0065368C">
          <w:rPr>
            <w:rFonts w:ascii="Times New Roman" w:eastAsia="Times New Roman" w:hAnsi="Times New Roman" w:cs="Times New Roman"/>
            <w:sz w:val="24"/>
            <w:szCs w:val="24"/>
            <w:lang w:val="vi-VN" w:eastAsia="ja-JP"/>
            <w:rPrChange w:id="994" w:author="bui" w:date="2025-05-13T10:00:00Z">
              <w:rPr>
                <w:rFonts w:ascii="Times New Roman" w:eastAsia="Times New Roman" w:hAnsi="Times New Roman" w:cs="Times New Roman"/>
                <w:sz w:val="24"/>
                <w:szCs w:val="24"/>
                <w:u w:val="single"/>
                <w:lang w:val="vi-VN" w:eastAsia="ja-JP"/>
              </w:rPr>
            </w:rPrChange>
          </w:rPr>
          <w:t xml:space="preserve">: </w:t>
        </w:r>
        <w:r w:rsidRPr="0065368C">
          <w:rPr>
            <w:rFonts w:ascii="Times New Roman" w:eastAsia="Times New Roman" w:hAnsi="Times New Roman" w:cs="Times New Roman"/>
            <w:sz w:val="24"/>
            <w:szCs w:val="24"/>
            <w:u w:val="single"/>
            <w:lang w:val="vi-VN" w:eastAsia="ja-JP"/>
          </w:rPr>
          <w:t>https://www.kaggle.com/datasets/mahmoudshaheen1134/lemon-leaf-disease-dataset-lldd</w:t>
        </w:r>
      </w:ins>
    </w:p>
    <w:p w14:paraId="0C0D8083" w14:textId="77777777" w:rsidR="004F7D05" w:rsidRPr="004F7D05" w:rsidRDefault="004F7D05">
      <w:pPr>
        <w:pStyle w:val="1Chapterc5"/>
        <w:outlineLvl w:val="0"/>
        <w:rPr>
          <w:rFonts w:cs="Times New Roman"/>
          <w:color w:val="000000" w:themeColor="text1"/>
          <w:u w:val="single"/>
          <w:rPrChange w:id="995" w:author="bui" w:date="2025-05-13T09:56:00Z">
            <w:rPr>
              <w:rFonts w:cs="Times New Roman"/>
              <w:color w:val="000000" w:themeColor="text1"/>
            </w:rPr>
          </w:rPrChange>
        </w:rPr>
        <w:pPrChange w:id="996" w:author="bui" w:date="2025-05-13T09:49:00Z">
          <w:pPr>
            <w:pStyle w:val="1Chapterc5"/>
          </w:pPr>
        </w:pPrChange>
      </w:pPr>
    </w:p>
    <w:p w14:paraId="75B93B53" w14:textId="77777777" w:rsidR="000310CB" w:rsidRPr="000310CB" w:rsidRDefault="000310CB" w:rsidP="000310CB">
      <w:pPr>
        <w:pStyle w:val="1Chapterc5"/>
        <w:rPr>
          <w:rFonts w:cs="Times New Roman"/>
          <w:color w:val="000000" w:themeColor="text1"/>
        </w:rPr>
      </w:pPr>
    </w:p>
    <w:sectPr w:rsidR="000310CB" w:rsidRPr="000310CB" w:rsidSect="00B90023">
      <w:headerReference w:type="default" r:id="rId53"/>
      <w:footerReference w:type="default" r:id="rId54"/>
      <w:pgSz w:w="11907" w:h="16840"/>
      <w:pgMar w:top="1701" w:right="1134" w:bottom="1985" w:left="1985" w:header="851" w:footer="1134" w:gutter="0"/>
      <w:pgNumType w:start="1"/>
      <w:cols w:space="720"/>
      <w:docGrid w:linePitch="299"/>
    </w:sectPr>
  </w:body>
</w:document>
</file>

<file path=word/customizations.xml><?xml version="1.0" encoding="utf-8"?>
<wne:tcg xmlns:r="http://schemas.openxmlformats.org/officeDocument/2006/relationships" xmlns:wne="http://schemas.microsoft.com/office/word/2006/wordml">
  <wne:keymaps>
    <wne:keymap wne:kcmPrimary="0231">
      <wne:acd wne:acdName="acd5"/>
    </wne:keymap>
    <wne:keymap wne:kcmPrimary="0232">
      <wne:acd wne:acdName="acd0"/>
    </wne:keymap>
    <wne:keymap wne:kcmPrimary="0233">
      <wne:acd wne:acdName="acd1"/>
    </wne:keymap>
    <wne:keymap wne:kcmPrimary="0235">
      <wne:acd wne:acdName="acd4"/>
    </wne:keymap>
    <wne:keymap wne:kcmPrimary="0236">
      <wne:acd wne:acdName="acd2"/>
    </wne:keymap>
    <wne:keymap wne:kcmPrimary="0237">
      <wne:acd wne:acdName="acd3"/>
    </wne:keymap>
  </wne:keymaps>
  <wne:toolbars>
    <wne:acdManifest>
      <wne:acdEntry wne:acdName="acd0"/>
      <wne:acdEntry wne:acdName="acd1"/>
      <wne:acdEntry wne:acdName="acd2"/>
      <wne:acdEntry wne:acdName="acd3"/>
      <wne:acdEntry wne:acdName="acd4"/>
      <wne:acdEntry wne:acdName="acd5"/>
    </wne:acdManifest>
  </wne:toolbars>
  <wne:acds>
    <wne:acd wne:argValue="AgAyAF8AMQBfAEwAZQB2AGUAbAAyAF8AYwAyAA==" wne:acdName="acd0" wne:fciIndexBasedOn="0065"/>
    <wne:acd wne:argValue="AgAzAF8AMQBfADEAXwBMAGUAdgBlAGwAMwBfAGMAMwA=" wne:acdName="acd1" wne:fciIndexBasedOn="0065"/>
    <wne:acd wne:argValue="AgA0AF8ARgBpAGcAdQByAGUAcwBfAGMANgA=" wne:acdName="acd2" wne:fciIndexBasedOn="0065"/>
    <wne:acd wne:argValue="AgA1AF8AVABhAGIAbABlAHMAXwBjADcA" wne:acdName="acd3" wne:fciIndexBasedOn="0065"/>
    <wne:acd wne:argValue="AgAxAF8AQwBoAGEAcAB0AGUAcgBfAGMANQA=" wne:acdName="acd4" wne:fciIndexBasedOn="0065"/>
    <wne:acd wne:argValue="AgAwAF8AVABFAFgAVABfAGMAM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C3422" w14:textId="77777777" w:rsidR="00684105" w:rsidRDefault="00684105">
      <w:pPr>
        <w:spacing w:after="0" w:line="240" w:lineRule="auto"/>
      </w:pPr>
      <w:r>
        <w:separator/>
      </w:r>
    </w:p>
  </w:endnote>
  <w:endnote w:type="continuationSeparator" w:id="0">
    <w:p w14:paraId="7752007D" w14:textId="77777777" w:rsidR="00684105" w:rsidRDefault="00684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2535" w14:textId="77777777" w:rsidR="00483A23" w:rsidRDefault="00483A2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579299"/>
      <w:docPartObj>
        <w:docPartGallery w:val="Page Numbers (Bottom of Page)"/>
        <w:docPartUnique/>
      </w:docPartObj>
    </w:sdtPr>
    <w:sdtEndPr>
      <w:rPr>
        <w:rFonts w:ascii="Times New Roman" w:hAnsi="Times New Roman" w:cs="Times New Roman"/>
        <w:noProof/>
        <w:sz w:val="26"/>
        <w:szCs w:val="26"/>
      </w:rPr>
    </w:sdtEndPr>
    <w:sdtContent>
      <w:p w14:paraId="7B5DF0FD" w14:textId="0DB21495" w:rsidR="00483A23" w:rsidRPr="00A12DAE" w:rsidRDefault="00483A23" w:rsidP="00A12DAE">
        <w:pPr>
          <w:pStyle w:val="Footer"/>
          <w:jc w:val="center"/>
          <w:rPr>
            <w:rFonts w:ascii="Times New Roman" w:hAnsi="Times New Roman" w:cs="Times New Roman"/>
            <w:sz w:val="26"/>
            <w:szCs w:val="26"/>
          </w:rPr>
        </w:pPr>
        <w:r w:rsidRPr="00A12DAE">
          <w:rPr>
            <w:rFonts w:ascii="Times New Roman" w:hAnsi="Times New Roman" w:cs="Times New Roman"/>
            <w:sz w:val="26"/>
            <w:szCs w:val="26"/>
          </w:rPr>
          <w:fldChar w:fldCharType="begin"/>
        </w:r>
        <w:r w:rsidRPr="00A12DAE">
          <w:rPr>
            <w:rFonts w:ascii="Times New Roman" w:hAnsi="Times New Roman" w:cs="Times New Roman"/>
            <w:sz w:val="26"/>
            <w:szCs w:val="26"/>
          </w:rPr>
          <w:instrText xml:space="preserve"> PAGE   \* MERGEFORMAT </w:instrText>
        </w:r>
        <w:r w:rsidRPr="00A12DAE">
          <w:rPr>
            <w:rFonts w:ascii="Times New Roman" w:hAnsi="Times New Roman" w:cs="Times New Roman"/>
            <w:sz w:val="26"/>
            <w:szCs w:val="26"/>
          </w:rPr>
          <w:fldChar w:fldCharType="separate"/>
        </w:r>
        <w:r w:rsidR="00146B9C">
          <w:rPr>
            <w:rFonts w:ascii="Times New Roman" w:hAnsi="Times New Roman" w:cs="Times New Roman"/>
            <w:noProof/>
            <w:sz w:val="26"/>
            <w:szCs w:val="26"/>
          </w:rPr>
          <w:t>i</w:t>
        </w:r>
        <w:r w:rsidRPr="00A12DAE">
          <w:rPr>
            <w:rFonts w:ascii="Times New Roman" w:hAnsi="Times New Roman" w:cs="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39FAA" w14:textId="5CA40541" w:rsidR="00483A23" w:rsidRDefault="00483A23" w:rsidP="0050766A">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fldChar w:fldCharType="begin"/>
    </w:r>
    <w:r>
      <w:rPr>
        <w:rFonts w:ascii="Times New Roman" w:eastAsia="Times New Roman" w:hAnsi="Times New Roman" w:cs="Times New Roman"/>
        <w:color w:val="000000"/>
        <w:sz w:val="26"/>
        <w:szCs w:val="26"/>
      </w:rPr>
      <w:instrText>PAGE</w:instrText>
    </w:r>
    <w:r>
      <w:rPr>
        <w:rFonts w:ascii="Times New Roman" w:eastAsia="Times New Roman" w:hAnsi="Times New Roman" w:cs="Times New Roman"/>
        <w:color w:val="000000"/>
        <w:sz w:val="26"/>
        <w:szCs w:val="26"/>
      </w:rPr>
      <w:fldChar w:fldCharType="separate"/>
    </w:r>
    <w:r w:rsidR="00FF6A1D">
      <w:rPr>
        <w:rFonts w:ascii="Times New Roman" w:eastAsia="Times New Roman" w:hAnsi="Times New Roman" w:cs="Times New Roman"/>
        <w:noProof/>
        <w:color w:val="000000"/>
        <w:sz w:val="26"/>
        <w:szCs w:val="26"/>
      </w:rPr>
      <w:t>38</w:t>
    </w:r>
    <w:r>
      <w:rPr>
        <w:rFonts w:ascii="Times New Roman" w:eastAsia="Times New Roman" w:hAnsi="Times New Roman" w:cs="Times New Roman"/>
        <w:color w:val="000000"/>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E2F51" w14:textId="77777777" w:rsidR="00684105" w:rsidRDefault="00684105">
      <w:pPr>
        <w:spacing w:after="0" w:line="240" w:lineRule="auto"/>
      </w:pPr>
      <w:r>
        <w:separator/>
      </w:r>
    </w:p>
  </w:footnote>
  <w:footnote w:type="continuationSeparator" w:id="0">
    <w:p w14:paraId="34F6E0CE" w14:textId="77777777" w:rsidR="00684105" w:rsidRDefault="006841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A5991" w14:textId="77777777" w:rsidR="00483A23" w:rsidRDefault="00483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E8A90" w14:textId="77777777" w:rsidR="00483A23" w:rsidRPr="00172A79" w:rsidRDefault="00483A23">
    <w:pPr>
      <w:pBdr>
        <w:top w:val="nil"/>
        <w:left w:val="nil"/>
        <w:bottom w:val="nil"/>
        <w:right w:val="nil"/>
        <w:between w:val="nil"/>
      </w:pBdr>
      <w:tabs>
        <w:tab w:val="center" w:pos="4680"/>
        <w:tab w:val="right" w:pos="9360"/>
      </w:tabs>
      <w:spacing w:after="0" w:line="240" w:lineRule="auto"/>
      <w:rPr>
        <w:rFonts w:ascii="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907E8"/>
    <w:multiLevelType w:val="hybridMultilevel"/>
    <w:tmpl w:val="D9F4EF2A"/>
    <w:lvl w:ilvl="0" w:tplc="80BAC81A">
      <w:start w:val="3"/>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3B1F0D"/>
    <w:multiLevelType w:val="hybridMultilevel"/>
    <w:tmpl w:val="F9387EEE"/>
    <w:lvl w:ilvl="0" w:tplc="08090001">
      <w:start w:val="1"/>
      <w:numFmt w:val="bullet"/>
      <w:lvlText w:val=""/>
      <w:lvlJc w:val="left"/>
      <w:pPr>
        <w:ind w:left="1400" w:hanging="360"/>
      </w:pPr>
      <w:rPr>
        <w:rFonts w:ascii="Symbol" w:hAnsi="Symbol" w:hint="default"/>
      </w:rPr>
    </w:lvl>
    <w:lvl w:ilvl="1" w:tplc="08090003" w:tentative="1">
      <w:start w:val="1"/>
      <w:numFmt w:val="bullet"/>
      <w:lvlText w:val="o"/>
      <w:lvlJc w:val="left"/>
      <w:pPr>
        <w:ind w:left="2120" w:hanging="360"/>
      </w:pPr>
      <w:rPr>
        <w:rFonts w:ascii="Courier New" w:hAnsi="Courier New" w:cs="Courier New" w:hint="default"/>
      </w:rPr>
    </w:lvl>
    <w:lvl w:ilvl="2" w:tplc="08090005" w:tentative="1">
      <w:start w:val="1"/>
      <w:numFmt w:val="bullet"/>
      <w:lvlText w:val=""/>
      <w:lvlJc w:val="left"/>
      <w:pPr>
        <w:ind w:left="2840" w:hanging="360"/>
      </w:pPr>
      <w:rPr>
        <w:rFonts w:ascii="Wingdings" w:hAnsi="Wingdings" w:hint="default"/>
      </w:rPr>
    </w:lvl>
    <w:lvl w:ilvl="3" w:tplc="08090001" w:tentative="1">
      <w:start w:val="1"/>
      <w:numFmt w:val="bullet"/>
      <w:lvlText w:val=""/>
      <w:lvlJc w:val="left"/>
      <w:pPr>
        <w:ind w:left="3560" w:hanging="360"/>
      </w:pPr>
      <w:rPr>
        <w:rFonts w:ascii="Symbol" w:hAnsi="Symbol" w:hint="default"/>
      </w:rPr>
    </w:lvl>
    <w:lvl w:ilvl="4" w:tplc="08090003" w:tentative="1">
      <w:start w:val="1"/>
      <w:numFmt w:val="bullet"/>
      <w:lvlText w:val="o"/>
      <w:lvlJc w:val="left"/>
      <w:pPr>
        <w:ind w:left="4280" w:hanging="360"/>
      </w:pPr>
      <w:rPr>
        <w:rFonts w:ascii="Courier New" w:hAnsi="Courier New" w:cs="Courier New" w:hint="default"/>
      </w:rPr>
    </w:lvl>
    <w:lvl w:ilvl="5" w:tplc="08090005" w:tentative="1">
      <w:start w:val="1"/>
      <w:numFmt w:val="bullet"/>
      <w:lvlText w:val=""/>
      <w:lvlJc w:val="left"/>
      <w:pPr>
        <w:ind w:left="5000" w:hanging="360"/>
      </w:pPr>
      <w:rPr>
        <w:rFonts w:ascii="Wingdings" w:hAnsi="Wingdings" w:hint="default"/>
      </w:rPr>
    </w:lvl>
    <w:lvl w:ilvl="6" w:tplc="08090001" w:tentative="1">
      <w:start w:val="1"/>
      <w:numFmt w:val="bullet"/>
      <w:lvlText w:val=""/>
      <w:lvlJc w:val="left"/>
      <w:pPr>
        <w:ind w:left="5720" w:hanging="360"/>
      </w:pPr>
      <w:rPr>
        <w:rFonts w:ascii="Symbol" w:hAnsi="Symbol" w:hint="default"/>
      </w:rPr>
    </w:lvl>
    <w:lvl w:ilvl="7" w:tplc="08090003" w:tentative="1">
      <w:start w:val="1"/>
      <w:numFmt w:val="bullet"/>
      <w:lvlText w:val="o"/>
      <w:lvlJc w:val="left"/>
      <w:pPr>
        <w:ind w:left="6440" w:hanging="360"/>
      </w:pPr>
      <w:rPr>
        <w:rFonts w:ascii="Courier New" w:hAnsi="Courier New" w:cs="Courier New" w:hint="default"/>
      </w:rPr>
    </w:lvl>
    <w:lvl w:ilvl="8" w:tplc="08090005" w:tentative="1">
      <w:start w:val="1"/>
      <w:numFmt w:val="bullet"/>
      <w:lvlText w:val=""/>
      <w:lvlJc w:val="left"/>
      <w:pPr>
        <w:ind w:left="7160" w:hanging="360"/>
      </w:pPr>
      <w:rPr>
        <w:rFonts w:ascii="Wingdings" w:hAnsi="Wingdings" w:hint="default"/>
      </w:rPr>
    </w:lvl>
  </w:abstractNum>
  <w:abstractNum w:abstractNumId="2" w15:restartNumberingAfterBreak="0">
    <w:nsid w:val="297A5C5C"/>
    <w:multiLevelType w:val="hybridMultilevel"/>
    <w:tmpl w:val="1E66A81A"/>
    <w:lvl w:ilvl="0" w:tplc="0409000F">
      <w:start w:val="1"/>
      <w:numFmt w:val="decimal"/>
      <w:lvlText w:val="%1."/>
      <w:lvlJc w:val="left"/>
      <w:pPr>
        <w:ind w:left="1400" w:hanging="360"/>
      </w:pPr>
      <w:rPr>
        <w:rFont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3" w15:restartNumberingAfterBreak="0">
    <w:nsid w:val="3E877FDF"/>
    <w:multiLevelType w:val="hybridMultilevel"/>
    <w:tmpl w:val="CF5C94AE"/>
    <w:lvl w:ilvl="0" w:tplc="0409000F">
      <w:start w:val="1"/>
      <w:numFmt w:val="decimal"/>
      <w:lvlText w:val="%1."/>
      <w:lvlJc w:val="left"/>
      <w:pPr>
        <w:ind w:left="1400" w:hanging="360"/>
      </w:pPr>
      <w:rPr>
        <w:rFonts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 w15:restartNumberingAfterBreak="0">
    <w:nsid w:val="3FD874B2"/>
    <w:multiLevelType w:val="hybridMultilevel"/>
    <w:tmpl w:val="29A85C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4A060B70"/>
    <w:multiLevelType w:val="hybridMultilevel"/>
    <w:tmpl w:val="DC5C3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F72C27"/>
    <w:multiLevelType w:val="hybridMultilevel"/>
    <w:tmpl w:val="3B907818"/>
    <w:lvl w:ilvl="0" w:tplc="08090001">
      <w:start w:val="1"/>
      <w:numFmt w:val="bullet"/>
      <w:lvlText w:val=""/>
      <w:lvlJc w:val="left"/>
      <w:pPr>
        <w:ind w:left="1400" w:hanging="360"/>
      </w:pPr>
      <w:rPr>
        <w:rFonts w:ascii="Symbol" w:hAnsi="Symbol" w:hint="default"/>
      </w:rPr>
    </w:lvl>
    <w:lvl w:ilvl="1" w:tplc="08090003" w:tentative="1">
      <w:start w:val="1"/>
      <w:numFmt w:val="bullet"/>
      <w:lvlText w:val="o"/>
      <w:lvlJc w:val="left"/>
      <w:pPr>
        <w:ind w:left="2120" w:hanging="360"/>
      </w:pPr>
      <w:rPr>
        <w:rFonts w:ascii="Courier New" w:hAnsi="Courier New" w:cs="Courier New" w:hint="default"/>
      </w:rPr>
    </w:lvl>
    <w:lvl w:ilvl="2" w:tplc="08090005" w:tentative="1">
      <w:start w:val="1"/>
      <w:numFmt w:val="bullet"/>
      <w:lvlText w:val=""/>
      <w:lvlJc w:val="left"/>
      <w:pPr>
        <w:ind w:left="2840" w:hanging="360"/>
      </w:pPr>
      <w:rPr>
        <w:rFonts w:ascii="Wingdings" w:hAnsi="Wingdings" w:hint="default"/>
      </w:rPr>
    </w:lvl>
    <w:lvl w:ilvl="3" w:tplc="08090001" w:tentative="1">
      <w:start w:val="1"/>
      <w:numFmt w:val="bullet"/>
      <w:lvlText w:val=""/>
      <w:lvlJc w:val="left"/>
      <w:pPr>
        <w:ind w:left="3560" w:hanging="360"/>
      </w:pPr>
      <w:rPr>
        <w:rFonts w:ascii="Symbol" w:hAnsi="Symbol" w:hint="default"/>
      </w:rPr>
    </w:lvl>
    <w:lvl w:ilvl="4" w:tplc="08090003" w:tentative="1">
      <w:start w:val="1"/>
      <w:numFmt w:val="bullet"/>
      <w:lvlText w:val="o"/>
      <w:lvlJc w:val="left"/>
      <w:pPr>
        <w:ind w:left="4280" w:hanging="360"/>
      </w:pPr>
      <w:rPr>
        <w:rFonts w:ascii="Courier New" w:hAnsi="Courier New" w:cs="Courier New" w:hint="default"/>
      </w:rPr>
    </w:lvl>
    <w:lvl w:ilvl="5" w:tplc="08090005" w:tentative="1">
      <w:start w:val="1"/>
      <w:numFmt w:val="bullet"/>
      <w:lvlText w:val=""/>
      <w:lvlJc w:val="left"/>
      <w:pPr>
        <w:ind w:left="5000" w:hanging="360"/>
      </w:pPr>
      <w:rPr>
        <w:rFonts w:ascii="Wingdings" w:hAnsi="Wingdings" w:hint="default"/>
      </w:rPr>
    </w:lvl>
    <w:lvl w:ilvl="6" w:tplc="08090001" w:tentative="1">
      <w:start w:val="1"/>
      <w:numFmt w:val="bullet"/>
      <w:lvlText w:val=""/>
      <w:lvlJc w:val="left"/>
      <w:pPr>
        <w:ind w:left="5720" w:hanging="360"/>
      </w:pPr>
      <w:rPr>
        <w:rFonts w:ascii="Symbol" w:hAnsi="Symbol" w:hint="default"/>
      </w:rPr>
    </w:lvl>
    <w:lvl w:ilvl="7" w:tplc="08090003" w:tentative="1">
      <w:start w:val="1"/>
      <w:numFmt w:val="bullet"/>
      <w:lvlText w:val="o"/>
      <w:lvlJc w:val="left"/>
      <w:pPr>
        <w:ind w:left="6440" w:hanging="360"/>
      </w:pPr>
      <w:rPr>
        <w:rFonts w:ascii="Courier New" w:hAnsi="Courier New" w:cs="Courier New" w:hint="default"/>
      </w:rPr>
    </w:lvl>
    <w:lvl w:ilvl="8" w:tplc="08090005" w:tentative="1">
      <w:start w:val="1"/>
      <w:numFmt w:val="bullet"/>
      <w:lvlText w:val=""/>
      <w:lvlJc w:val="left"/>
      <w:pPr>
        <w:ind w:left="7160" w:hanging="360"/>
      </w:pPr>
      <w:rPr>
        <w:rFonts w:ascii="Wingdings" w:hAnsi="Wingdings" w:hint="default"/>
      </w:rPr>
    </w:lvl>
  </w:abstractNum>
  <w:abstractNum w:abstractNumId="7" w15:restartNumberingAfterBreak="0">
    <w:nsid w:val="6FAD02F8"/>
    <w:multiLevelType w:val="multilevel"/>
    <w:tmpl w:val="1D602D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0"/>
  </w:num>
  <w:num w:numId="3">
    <w:abstractNumId w:val="4"/>
  </w:num>
  <w:num w:numId="4">
    <w:abstractNumId w:val="1"/>
  </w:num>
  <w:num w:numId="5">
    <w:abstractNumId w:val="6"/>
  </w:num>
  <w:num w:numId="6">
    <w:abstractNumId w:val="3"/>
  </w:num>
  <w:num w:numId="7">
    <w:abstractNumId w:val="2"/>
  </w:num>
  <w:num w:numId="8">
    <w:abstractNumId w:val="5"/>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ui">
    <w15:presenceInfo w15:providerId="Windows Live" w15:userId="c50803b33f05b3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1F9"/>
    <w:rsid w:val="000032A6"/>
    <w:rsid w:val="00006BAC"/>
    <w:rsid w:val="00007475"/>
    <w:rsid w:val="00011AB2"/>
    <w:rsid w:val="00024476"/>
    <w:rsid w:val="000310CB"/>
    <w:rsid w:val="0003521D"/>
    <w:rsid w:val="00037774"/>
    <w:rsid w:val="000425DE"/>
    <w:rsid w:val="00046B46"/>
    <w:rsid w:val="0005067A"/>
    <w:rsid w:val="00051545"/>
    <w:rsid w:val="00051B45"/>
    <w:rsid w:val="00051F8F"/>
    <w:rsid w:val="000520DF"/>
    <w:rsid w:val="000573B3"/>
    <w:rsid w:val="0006082D"/>
    <w:rsid w:val="000664A6"/>
    <w:rsid w:val="00067043"/>
    <w:rsid w:val="000807ED"/>
    <w:rsid w:val="000824B1"/>
    <w:rsid w:val="00086904"/>
    <w:rsid w:val="000870FD"/>
    <w:rsid w:val="00090430"/>
    <w:rsid w:val="00092905"/>
    <w:rsid w:val="000A037C"/>
    <w:rsid w:val="000A52ED"/>
    <w:rsid w:val="000B0392"/>
    <w:rsid w:val="000B2199"/>
    <w:rsid w:val="000B3D10"/>
    <w:rsid w:val="000B4C41"/>
    <w:rsid w:val="000B61F2"/>
    <w:rsid w:val="000C3A82"/>
    <w:rsid w:val="000C70A1"/>
    <w:rsid w:val="000C7F70"/>
    <w:rsid w:val="000D3105"/>
    <w:rsid w:val="000D7A39"/>
    <w:rsid w:val="000E1C59"/>
    <w:rsid w:val="000E36B5"/>
    <w:rsid w:val="000E3A68"/>
    <w:rsid w:val="000E3C15"/>
    <w:rsid w:val="000E57FB"/>
    <w:rsid w:val="000F6F03"/>
    <w:rsid w:val="000F7453"/>
    <w:rsid w:val="0010082B"/>
    <w:rsid w:val="00103CD4"/>
    <w:rsid w:val="00111989"/>
    <w:rsid w:val="00114F6F"/>
    <w:rsid w:val="001213BE"/>
    <w:rsid w:val="00122A9A"/>
    <w:rsid w:val="00133EC8"/>
    <w:rsid w:val="00146B9C"/>
    <w:rsid w:val="0015426B"/>
    <w:rsid w:val="0016735B"/>
    <w:rsid w:val="0017297F"/>
    <w:rsid w:val="00172A79"/>
    <w:rsid w:val="00176121"/>
    <w:rsid w:val="0017655A"/>
    <w:rsid w:val="0018061E"/>
    <w:rsid w:val="00191D4D"/>
    <w:rsid w:val="00195C4D"/>
    <w:rsid w:val="0019623D"/>
    <w:rsid w:val="001B1508"/>
    <w:rsid w:val="001B23D5"/>
    <w:rsid w:val="001B65FE"/>
    <w:rsid w:val="001C173B"/>
    <w:rsid w:val="001C4344"/>
    <w:rsid w:val="001F205C"/>
    <w:rsid w:val="001F25C2"/>
    <w:rsid w:val="00200764"/>
    <w:rsid w:val="00200A7C"/>
    <w:rsid w:val="002103B2"/>
    <w:rsid w:val="0021286C"/>
    <w:rsid w:val="00214485"/>
    <w:rsid w:val="0022026B"/>
    <w:rsid w:val="0022116B"/>
    <w:rsid w:val="00223485"/>
    <w:rsid w:val="0022442E"/>
    <w:rsid w:val="00224D53"/>
    <w:rsid w:val="00227D02"/>
    <w:rsid w:val="00231645"/>
    <w:rsid w:val="0023218E"/>
    <w:rsid w:val="002327C7"/>
    <w:rsid w:val="00233500"/>
    <w:rsid w:val="00235266"/>
    <w:rsid w:val="00237449"/>
    <w:rsid w:val="00237792"/>
    <w:rsid w:val="00243ED0"/>
    <w:rsid w:val="0024514F"/>
    <w:rsid w:val="00245FC6"/>
    <w:rsid w:val="0025174C"/>
    <w:rsid w:val="00267CCC"/>
    <w:rsid w:val="00271E09"/>
    <w:rsid w:val="00274D7D"/>
    <w:rsid w:val="002808B4"/>
    <w:rsid w:val="00280C3A"/>
    <w:rsid w:val="00286264"/>
    <w:rsid w:val="00293529"/>
    <w:rsid w:val="00296875"/>
    <w:rsid w:val="002978D4"/>
    <w:rsid w:val="00297AF3"/>
    <w:rsid w:val="002A4175"/>
    <w:rsid w:val="002A6D2E"/>
    <w:rsid w:val="002A7DFF"/>
    <w:rsid w:val="002B3217"/>
    <w:rsid w:val="002B3EEE"/>
    <w:rsid w:val="002B6BF9"/>
    <w:rsid w:val="002C4A21"/>
    <w:rsid w:val="002C6892"/>
    <w:rsid w:val="002C7CD3"/>
    <w:rsid w:val="002D462E"/>
    <w:rsid w:val="002D7898"/>
    <w:rsid w:val="002E3AF5"/>
    <w:rsid w:val="002E5017"/>
    <w:rsid w:val="002F5F65"/>
    <w:rsid w:val="003037EB"/>
    <w:rsid w:val="0030536C"/>
    <w:rsid w:val="00305515"/>
    <w:rsid w:val="003075FC"/>
    <w:rsid w:val="00311364"/>
    <w:rsid w:val="00312959"/>
    <w:rsid w:val="00313C64"/>
    <w:rsid w:val="00314110"/>
    <w:rsid w:val="00315AFB"/>
    <w:rsid w:val="003200BB"/>
    <w:rsid w:val="00321F23"/>
    <w:rsid w:val="003434DE"/>
    <w:rsid w:val="00346607"/>
    <w:rsid w:val="0035078E"/>
    <w:rsid w:val="0037145A"/>
    <w:rsid w:val="003741BD"/>
    <w:rsid w:val="00375397"/>
    <w:rsid w:val="003814E8"/>
    <w:rsid w:val="00387F00"/>
    <w:rsid w:val="00391E65"/>
    <w:rsid w:val="0039528C"/>
    <w:rsid w:val="003952C4"/>
    <w:rsid w:val="0039625E"/>
    <w:rsid w:val="00396BBD"/>
    <w:rsid w:val="003B1267"/>
    <w:rsid w:val="003B5777"/>
    <w:rsid w:val="003C0055"/>
    <w:rsid w:val="003C1482"/>
    <w:rsid w:val="003D264C"/>
    <w:rsid w:val="003D65DB"/>
    <w:rsid w:val="003E2614"/>
    <w:rsid w:val="003E7695"/>
    <w:rsid w:val="003F06B5"/>
    <w:rsid w:val="003F412D"/>
    <w:rsid w:val="00410792"/>
    <w:rsid w:val="004117BD"/>
    <w:rsid w:val="00412CD2"/>
    <w:rsid w:val="00414FFB"/>
    <w:rsid w:val="0042070A"/>
    <w:rsid w:val="00421959"/>
    <w:rsid w:val="004418BE"/>
    <w:rsid w:val="00441A57"/>
    <w:rsid w:val="0045321D"/>
    <w:rsid w:val="00460178"/>
    <w:rsid w:val="00460951"/>
    <w:rsid w:val="00463E36"/>
    <w:rsid w:val="004653D1"/>
    <w:rsid w:val="00470444"/>
    <w:rsid w:val="00483A23"/>
    <w:rsid w:val="00484A21"/>
    <w:rsid w:val="0049145F"/>
    <w:rsid w:val="004A1035"/>
    <w:rsid w:val="004B108E"/>
    <w:rsid w:val="004C6F9A"/>
    <w:rsid w:val="004D1555"/>
    <w:rsid w:val="004D3C1B"/>
    <w:rsid w:val="004D5B57"/>
    <w:rsid w:val="004E18A6"/>
    <w:rsid w:val="004E1BC2"/>
    <w:rsid w:val="004E2289"/>
    <w:rsid w:val="004E460B"/>
    <w:rsid w:val="004F0069"/>
    <w:rsid w:val="004F28F0"/>
    <w:rsid w:val="004F7D05"/>
    <w:rsid w:val="0050401B"/>
    <w:rsid w:val="0050766A"/>
    <w:rsid w:val="00516AE5"/>
    <w:rsid w:val="00516F08"/>
    <w:rsid w:val="005171F2"/>
    <w:rsid w:val="00522267"/>
    <w:rsid w:val="005245AF"/>
    <w:rsid w:val="00535961"/>
    <w:rsid w:val="00537A0D"/>
    <w:rsid w:val="00550DCE"/>
    <w:rsid w:val="0055427B"/>
    <w:rsid w:val="00561235"/>
    <w:rsid w:val="00564687"/>
    <w:rsid w:val="005662AB"/>
    <w:rsid w:val="00566BA8"/>
    <w:rsid w:val="00584FC2"/>
    <w:rsid w:val="00590826"/>
    <w:rsid w:val="005929C8"/>
    <w:rsid w:val="005931F9"/>
    <w:rsid w:val="005A283D"/>
    <w:rsid w:val="005A3074"/>
    <w:rsid w:val="005A49C8"/>
    <w:rsid w:val="005A544C"/>
    <w:rsid w:val="005A6E12"/>
    <w:rsid w:val="005B1DE9"/>
    <w:rsid w:val="005B6C09"/>
    <w:rsid w:val="005C03ED"/>
    <w:rsid w:val="005C354A"/>
    <w:rsid w:val="005C3AA9"/>
    <w:rsid w:val="005D1740"/>
    <w:rsid w:val="005D4C95"/>
    <w:rsid w:val="005E0025"/>
    <w:rsid w:val="005E0394"/>
    <w:rsid w:val="005F01D1"/>
    <w:rsid w:val="005F673A"/>
    <w:rsid w:val="005F7556"/>
    <w:rsid w:val="00601FC1"/>
    <w:rsid w:val="0060474C"/>
    <w:rsid w:val="00604B1C"/>
    <w:rsid w:val="00605185"/>
    <w:rsid w:val="0061329C"/>
    <w:rsid w:val="00613A5E"/>
    <w:rsid w:val="00616162"/>
    <w:rsid w:val="006225F0"/>
    <w:rsid w:val="0062297D"/>
    <w:rsid w:val="00623C12"/>
    <w:rsid w:val="00626227"/>
    <w:rsid w:val="00631254"/>
    <w:rsid w:val="0063141C"/>
    <w:rsid w:val="00643EF5"/>
    <w:rsid w:val="0065368C"/>
    <w:rsid w:val="00655690"/>
    <w:rsid w:val="00657A0A"/>
    <w:rsid w:val="00660943"/>
    <w:rsid w:val="00665195"/>
    <w:rsid w:val="00666C09"/>
    <w:rsid w:val="006715D8"/>
    <w:rsid w:val="006729A8"/>
    <w:rsid w:val="006801D5"/>
    <w:rsid w:val="00684105"/>
    <w:rsid w:val="00684F68"/>
    <w:rsid w:val="00686D8C"/>
    <w:rsid w:val="006878E1"/>
    <w:rsid w:val="0069024D"/>
    <w:rsid w:val="00694A4E"/>
    <w:rsid w:val="006B482B"/>
    <w:rsid w:val="006B61B7"/>
    <w:rsid w:val="006C27FA"/>
    <w:rsid w:val="006C3E49"/>
    <w:rsid w:val="006C536F"/>
    <w:rsid w:val="006C774D"/>
    <w:rsid w:val="006D10E8"/>
    <w:rsid w:val="006D16F0"/>
    <w:rsid w:val="006D2BEC"/>
    <w:rsid w:val="006D7C44"/>
    <w:rsid w:val="006E22CD"/>
    <w:rsid w:val="006E3F64"/>
    <w:rsid w:val="006E534E"/>
    <w:rsid w:val="006E543B"/>
    <w:rsid w:val="006F11B5"/>
    <w:rsid w:val="006F501C"/>
    <w:rsid w:val="007027EA"/>
    <w:rsid w:val="00704ADC"/>
    <w:rsid w:val="00707859"/>
    <w:rsid w:val="0072147E"/>
    <w:rsid w:val="00724953"/>
    <w:rsid w:val="007250AD"/>
    <w:rsid w:val="00736B58"/>
    <w:rsid w:val="007411F5"/>
    <w:rsid w:val="00751C35"/>
    <w:rsid w:val="007537B6"/>
    <w:rsid w:val="0076375C"/>
    <w:rsid w:val="00764716"/>
    <w:rsid w:val="00764E1A"/>
    <w:rsid w:val="0077129E"/>
    <w:rsid w:val="00773F77"/>
    <w:rsid w:val="0078151D"/>
    <w:rsid w:val="00783F56"/>
    <w:rsid w:val="0079012B"/>
    <w:rsid w:val="007A4A20"/>
    <w:rsid w:val="007A4C5C"/>
    <w:rsid w:val="007A6243"/>
    <w:rsid w:val="007B6425"/>
    <w:rsid w:val="007B6441"/>
    <w:rsid w:val="007C190C"/>
    <w:rsid w:val="007E1F90"/>
    <w:rsid w:val="007E402F"/>
    <w:rsid w:val="007E4F23"/>
    <w:rsid w:val="007E5E21"/>
    <w:rsid w:val="007F6121"/>
    <w:rsid w:val="00803B12"/>
    <w:rsid w:val="00803C56"/>
    <w:rsid w:val="00803EA6"/>
    <w:rsid w:val="008203CC"/>
    <w:rsid w:val="008241E0"/>
    <w:rsid w:val="0082454F"/>
    <w:rsid w:val="008430F5"/>
    <w:rsid w:val="0085473C"/>
    <w:rsid w:val="00856D0C"/>
    <w:rsid w:val="00863725"/>
    <w:rsid w:val="00874D25"/>
    <w:rsid w:val="008809DA"/>
    <w:rsid w:val="00884800"/>
    <w:rsid w:val="0089298F"/>
    <w:rsid w:val="008939A3"/>
    <w:rsid w:val="008A4F66"/>
    <w:rsid w:val="008A532B"/>
    <w:rsid w:val="008B1CE5"/>
    <w:rsid w:val="008B2236"/>
    <w:rsid w:val="008B57A5"/>
    <w:rsid w:val="008C36BB"/>
    <w:rsid w:val="008C6337"/>
    <w:rsid w:val="008C6A86"/>
    <w:rsid w:val="008D1548"/>
    <w:rsid w:val="008E074D"/>
    <w:rsid w:val="008E2940"/>
    <w:rsid w:val="008E6CAF"/>
    <w:rsid w:val="008F4429"/>
    <w:rsid w:val="008F4B40"/>
    <w:rsid w:val="008F6847"/>
    <w:rsid w:val="009078F5"/>
    <w:rsid w:val="009129CE"/>
    <w:rsid w:val="009162FC"/>
    <w:rsid w:val="00916EC2"/>
    <w:rsid w:val="00921AA0"/>
    <w:rsid w:val="00923EF5"/>
    <w:rsid w:val="0093514B"/>
    <w:rsid w:val="00936059"/>
    <w:rsid w:val="0093726A"/>
    <w:rsid w:val="0094065A"/>
    <w:rsid w:val="009407D9"/>
    <w:rsid w:val="00950754"/>
    <w:rsid w:val="00950895"/>
    <w:rsid w:val="009513BA"/>
    <w:rsid w:val="00952137"/>
    <w:rsid w:val="00953707"/>
    <w:rsid w:val="00955DCD"/>
    <w:rsid w:val="00957E40"/>
    <w:rsid w:val="009672E1"/>
    <w:rsid w:val="00973047"/>
    <w:rsid w:val="00977644"/>
    <w:rsid w:val="00982C2D"/>
    <w:rsid w:val="009835B1"/>
    <w:rsid w:val="0098556D"/>
    <w:rsid w:val="009A030E"/>
    <w:rsid w:val="009A0F23"/>
    <w:rsid w:val="009A62CC"/>
    <w:rsid w:val="009B4281"/>
    <w:rsid w:val="009B4B2A"/>
    <w:rsid w:val="009B502D"/>
    <w:rsid w:val="009B5553"/>
    <w:rsid w:val="009C74EA"/>
    <w:rsid w:val="009C78CE"/>
    <w:rsid w:val="009D08BA"/>
    <w:rsid w:val="009D2302"/>
    <w:rsid w:val="009D2787"/>
    <w:rsid w:val="009D7EB8"/>
    <w:rsid w:val="009D7FFD"/>
    <w:rsid w:val="009E2921"/>
    <w:rsid w:val="009E2E0C"/>
    <w:rsid w:val="009E46E5"/>
    <w:rsid w:val="00A00392"/>
    <w:rsid w:val="00A10307"/>
    <w:rsid w:val="00A12C84"/>
    <w:rsid w:val="00A12DAE"/>
    <w:rsid w:val="00A21A7C"/>
    <w:rsid w:val="00A30ED3"/>
    <w:rsid w:val="00A32A68"/>
    <w:rsid w:val="00A42BB0"/>
    <w:rsid w:val="00A432C2"/>
    <w:rsid w:val="00A46545"/>
    <w:rsid w:val="00A66757"/>
    <w:rsid w:val="00A67222"/>
    <w:rsid w:val="00A7280A"/>
    <w:rsid w:val="00A739CE"/>
    <w:rsid w:val="00A73ABA"/>
    <w:rsid w:val="00A76273"/>
    <w:rsid w:val="00A7753B"/>
    <w:rsid w:val="00A77A61"/>
    <w:rsid w:val="00A806EA"/>
    <w:rsid w:val="00A82051"/>
    <w:rsid w:val="00A95811"/>
    <w:rsid w:val="00A975DC"/>
    <w:rsid w:val="00AA486A"/>
    <w:rsid w:val="00AA5E04"/>
    <w:rsid w:val="00AA72B5"/>
    <w:rsid w:val="00AB10C6"/>
    <w:rsid w:val="00AB1768"/>
    <w:rsid w:val="00AB1894"/>
    <w:rsid w:val="00AB5B14"/>
    <w:rsid w:val="00AC2C66"/>
    <w:rsid w:val="00AC4ED2"/>
    <w:rsid w:val="00AC6525"/>
    <w:rsid w:val="00AC7ABD"/>
    <w:rsid w:val="00AD0E1B"/>
    <w:rsid w:val="00AD2519"/>
    <w:rsid w:val="00AD482D"/>
    <w:rsid w:val="00AE650F"/>
    <w:rsid w:val="00AE7790"/>
    <w:rsid w:val="00AF38D1"/>
    <w:rsid w:val="00AF485B"/>
    <w:rsid w:val="00AF4B52"/>
    <w:rsid w:val="00AF5622"/>
    <w:rsid w:val="00B00043"/>
    <w:rsid w:val="00B0080B"/>
    <w:rsid w:val="00B02825"/>
    <w:rsid w:val="00B146C3"/>
    <w:rsid w:val="00B20A1C"/>
    <w:rsid w:val="00B23F8C"/>
    <w:rsid w:val="00B2674B"/>
    <w:rsid w:val="00B32FEC"/>
    <w:rsid w:val="00B33268"/>
    <w:rsid w:val="00B40D00"/>
    <w:rsid w:val="00B416EE"/>
    <w:rsid w:val="00B464A2"/>
    <w:rsid w:val="00B4797D"/>
    <w:rsid w:val="00B505CD"/>
    <w:rsid w:val="00B63B7B"/>
    <w:rsid w:val="00B63C66"/>
    <w:rsid w:val="00B7274A"/>
    <w:rsid w:val="00B740A6"/>
    <w:rsid w:val="00B74BFF"/>
    <w:rsid w:val="00B77D56"/>
    <w:rsid w:val="00B90023"/>
    <w:rsid w:val="00B92F41"/>
    <w:rsid w:val="00B935AA"/>
    <w:rsid w:val="00B95363"/>
    <w:rsid w:val="00B97E76"/>
    <w:rsid w:val="00BA4531"/>
    <w:rsid w:val="00BB288E"/>
    <w:rsid w:val="00BB367C"/>
    <w:rsid w:val="00BB431F"/>
    <w:rsid w:val="00BB6862"/>
    <w:rsid w:val="00BB70F3"/>
    <w:rsid w:val="00BC62E3"/>
    <w:rsid w:val="00BC767A"/>
    <w:rsid w:val="00BD0971"/>
    <w:rsid w:val="00BD2AC1"/>
    <w:rsid w:val="00BD39FC"/>
    <w:rsid w:val="00BD4E5F"/>
    <w:rsid w:val="00BD4E8B"/>
    <w:rsid w:val="00BD5EB5"/>
    <w:rsid w:val="00BE69F1"/>
    <w:rsid w:val="00BE72D7"/>
    <w:rsid w:val="00BF5652"/>
    <w:rsid w:val="00C003DC"/>
    <w:rsid w:val="00C13FC5"/>
    <w:rsid w:val="00C15C63"/>
    <w:rsid w:val="00C171D3"/>
    <w:rsid w:val="00C17911"/>
    <w:rsid w:val="00C2279C"/>
    <w:rsid w:val="00C30F63"/>
    <w:rsid w:val="00C32ECA"/>
    <w:rsid w:val="00C34B28"/>
    <w:rsid w:val="00C371C1"/>
    <w:rsid w:val="00C37476"/>
    <w:rsid w:val="00C40821"/>
    <w:rsid w:val="00C525E4"/>
    <w:rsid w:val="00C54334"/>
    <w:rsid w:val="00C63145"/>
    <w:rsid w:val="00C65813"/>
    <w:rsid w:val="00C66235"/>
    <w:rsid w:val="00C66ADD"/>
    <w:rsid w:val="00C674C4"/>
    <w:rsid w:val="00C77103"/>
    <w:rsid w:val="00C87408"/>
    <w:rsid w:val="00C91281"/>
    <w:rsid w:val="00C93975"/>
    <w:rsid w:val="00CA1759"/>
    <w:rsid w:val="00CA6D8A"/>
    <w:rsid w:val="00CB0988"/>
    <w:rsid w:val="00CB51BD"/>
    <w:rsid w:val="00CB6CF2"/>
    <w:rsid w:val="00CB70CE"/>
    <w:rsid w:val="00CC509E"/>
    <w:rsid w:val="00CD3F79"/>
    <w:rsid w:val="00CD426E"/>
    <w:rsid w:val="00CD42B3"/>
    <w:rsid w:val="00CE1BE8"/>
    <w:rsid w:val="00D12D14"/>
    <w:rsid w:val="00D169A5"/>
    <w:rsid w:val="00D40468"/>
    <w:rsid w:val="00D44857"/>
    <w:rsid w:val="00D45540"/>
    <w:rsid w:val="00D45897"/>
    <w:rsid w:val="00D46220"/>
    <w:rsid w:val="00D47000"/>
    <w:rsid w:val="00D515DC"/>
    <w:rsid w:val="00D52959"/>
    <w:rsid w:val="00D56DF9"/>
    <w:rsid w:val="00D65898"/>
    <w:rsid w:val="00D66B57"/>
    <w:rsid w:val="00D676BB"/>
    <w:rsid w:val="00D72189"/>
    <w:rsid w:val="00D763B9"/>
    <w:rsid w:val="00D76482"/>
    <w:rsid w:val="00D83769"/>
    <w:rsid w:val="00D96ACF"/>
    <w:rsid w:val="00DB0EB3"/>
    <w:rsid w:val="00DC0B76"/>
    <w:rsid w:val="00DC3234"/>
    <w:rsid w:val="00DD526F"/>
    <w:rsid w:val="00DE063C"/>
    <w:rsid w:val="00DE18A6"/>
    <w:rsid w:val="00DE52AC"/>
    <w:rsid w:val="00DF1863"/>
    <w:rsid w:val="00DF291C"/>
    <w:rsid w:val="00E04116"/>
    <w:rsid w:val="00E04800"/>
    <w:rsid w:val="00E06415"/>
    <w:rsid w:val="00E1639D"/>
    <w:rsid w:val="00E179B5"/>
    <w:rsid w:val="00E22EC8"/>
    <w:rsid w:val="00E2667D"/>
    <w:rsid w:val="00E3187E"/>
    <w:rsid w:val="00E4005A"/>
    <w:rsid w:val="00E408C6"/>
    <w:rsid w:val="00E4219F"/>
    <w:rsid w:val="00E436B2"/>
    <w:rsid w:val="00E437A8"/>
    <w:rsid w:val="00E44C57"/>
    <w:rsid w:val="00E5160C"/>
    <w:rsid w:val="00E55135"/>
    <w:rsid w:val="00E57158"/>
    <w:rsid w:val="00E60206"/>
    <w:rsid w:val="00E6502D"/>
    <w:rsid w:val="00E665DA"/>
    <w:rsid w:val="00E72B72"/>
    <w:rsid w:val="00E76AA1"/>
    <w:rsid w:val="00E837FA"/>
    <w:rsid w:val="00E84EEE"/>
    <w:rsid w:val="00E85E60"/>
    <w:rsid w:val="00EA0C0B"/>
    <w:rsid w:val="00EA17F2"/>
    <w:rsid w:val="00EA4DCC"/>
    <w:rsid w:val="00EA4FA8"/>
    <w:rsid w:val="00EA5C84"/>
    <w:rsid w:val="00EB514D"/>
    <w:rsid w:val="00EB7CC9"/>
    <w:rsid w:val="00EC62D1"/>
    <w:rsid w:val="00EC6A1C"/>
    <w:rsid w:val="00ED213F"/>
    <w:rsid w:val="00EE2D8D"/>
    <w:rsid w:val="00EE35B5"/>
    <w:rsid w:val="00EF3F87"/>
    <w:rsid w:val="00F000F6"/>
    <w:rsid w:val="00F11F3D"/>
    <w:rsid w:val="00F16E2D"/>
    <w:rsid w:val="00F2244B"/>
    <w:rsid w:val="00F2248B"/>
    <w:rsid w:val="00F2437B"/>
    <w:rsid w:val="00F30737"/>
    <w:rsid w:val="00F33CCC"/>
    <w:rsid w:val="00F42E56"/>
    <w:rsid w:val="00F4343F"/>
    <w:rsid w:val="00F47434"/>
    <w:rsid w:val="00F50E0E"/>
    <w:rsid w:val="00F556BC"/>
    <w:rsid w:val="00F61303"/>
    <w:rsid w:val="00F648EB"/>
    <w:rsid w:val="00F64DB0"/>
    <w:rsid w:val="00F70260"/>
    <w:rsid w:val="00F74086"/>
    <w:rsid w:val="00F751C3"/>
    <w:rsid w:val="00F77BC1"/>
    <w:rsid w:val="00F8122A"/>
    <w:rsid w:val="00F8135D"/>
    <w:rsid w:val="00F833C2"/>
    <w:rsid w:val="00F85458"/>
    <w:rsid w:val="00F87DC7"/>
    <w:rsid w:val="00F909E5"/>
    <w:rsid w:val="00F911D4"/>
    <w:rsid w:val="00F922CD"/>
    <w:rsid w:val="00F94D92"/>
    <w:rsid w:val="00F96361"/>
    <w:rsid w:val="00F97C6A"/>
    <w:rsid w:val="00FA03C0"/>
    <w:rsid w:val="00FA3813"/>
    <w:rsid w:val="00FA5F48"/>
    <w:rsid w:val="00FB207A"/>
    <w:rsid w:val="00FB3965"/>
    <w:rsid w:val="00FB4965"/>
    <w:rsid w:val="00FC20BF"/>
    <w:rsid w:val="00FC4C1B"/>
    <w:rsid w:val="00FC6074"/>
    <w:rsid w:val="00FE25DE"/>
    <w:rsid w:val="00FE2F87"/>
    <w:rsid w:val="00FE4B34"/>
    <w:rsid w:val="00FE5593"/>
    <w:rsid w:val="00FE7CF4"/>
    <w:rsid w:val="00FF033C"/>
    <w:rsid w:val="00FF5810"/>
    <w:rsid w:val="00FF6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44A52"/>
  <w15:docId w15:val="{D853D0CA-65B6-44AC-A5DA-EE513CFF1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86A"/>
  </w:style>
  <w:style w:type="paragraph" w:styleId="Heading1">
    <w:name w:val="heading 1"/>
    <w:basedOn w:val="Normal"/>
    <w:next w:val="Normal"/>
    <w:link w:val="Heading1Char"/>
    <w:uiPriority w:val="9"/>
    <w:qFormat/>
    <w:rsid w:val="004A1D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A1D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14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14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140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3Char">
    <w:name w:val="Heading 3 Char"/>
    <w:basedOn w:val="DefaultParagraphFont"/>
    <w:link w:val="Heading3"/>
    <w:uiPriority w:val="9"/>
    <w:rsid w:val="0044140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4140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1406"/>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4414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41406"/>
    <w:rPr>
      <w:b/>
      <w:bCs/>
    </w:rPr>
  </w:style>
  <w:style w:type="character" w:styleId="Emphasis">
    <w:name w:val="Emphasis"/>
    <w:basedOn w:val="DefaultParagraphFont"/>
    <w:uiPriority w:val="20"/>
    <w:qFormat/>
    <w:rsid w:val="00441406"/>
    <w:rPr>
      <w:i/>
      <w:iCs/>
    </w:rPr>
  </w:style>
  <w:style w:type="paragraph" w:styleId="NoSpacing">
    <w:name w:val="No Spacing"/>
    <w:uiPriority w:val="1"/>
    <w:qFormat/>
    <w:rsid w:val="00441406"/>
    <w:pPr>
      <w:spacing w:after="0" w:line="240" w:lineRule="auto"/>
    </w:pPr>
  </w:style>
  <w:style w:type="paragraph" w:styleId="Header">
    <w:name w:val="header"/>
    <w:basedOn w:val="Normal"/>
    <w:link w:val="HeaderChar"/>
    <w:uiPriority w:val="99"/>
    <w:unhideWhenUsed/>
    <w:rsid w:val="00B60E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E3A"/>
  </w:style>
  <w:style w:type="paragraph" w:styleId="Footer">
    <w:name w:val="footer"/>
    <w:basedOn w:val="Normal"/>
    <w:link w:val="FooterChar"/>
    <w:uiPriority w:val="99"/>
    <w:unhideWhenUsed/>
    <w:rsid w:val="00B60E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E3A"/>
  </w:style>
  <w:style w:type="paragraph" w:customStyle="1" w:styleId="0TEXTc1">
    <w:name w:val="0_TEXT_c1"/>
    <w:basedOn w:val="Normal"/>
    <w:qFormat/>
    <w:rsid w:val="002B3EEE"/>
    <w:pPr>
      <w:spacing w:before="120" w:after="120" w:line="360" w:lineRule="auto"/>
      <w:ind w:firstLine="680"/>
      <w:jc w:val="both"/>
    </w:pPr>
    <w:rPr>
      <w:rFonts w:ascii="Times New Roman" w:hAnsi="Times New Roman"/>
      <w:sz w:val="26"/>
    </w:rPr>
  </w:style>
  <w:style w:type="paragraph" w:customStyle="1" w:styleId="1Chapterc5">
    <w:name w:val="1_Chapter_c5"/>
    <w:basedOn w:val="Normal"/>
    <w:qFormat/>
    <w:rsid w:val="00350E09"/>
    <w:pPr>
      <w:spacing w:before="120" w:after="360" w:line="312" w:lineRule="auto"/>
      <w:jc w:val="center"/>
    </w:pPr>
    <w:rPr>
      <w:rFonts w:ascii="Times New Roman" w:hAnsi="Times New Roman"/>
      <w:b/>
      <w:sz w:val="32"/>
    </w:rPr>
  </w:style>
  <w:style w:type="paragraph" w:customStyle="1" w:styleId="21Level2c2">
    <w:name w:val="2_1_Level2_c2"/>
    <w:basedOn w:val="Normal"/>
    <w:qFormat/>
    <w:rsid w:val="0071301C"/>
    <w:pPr>
      <w:spacing w:before="120" w:after="120" w:line="312" w:lineRule="auto"/>
      <w:jc w:val="both"/>
    </w:pPr>
    <w:rPr>
      <w:rFonts w:ascii="Times New Roman" w:hAnsi="Times New Roman"/>
      <w:b/>
      <w:sz w:val="28"/>
    </w:rPr>
  </w:style>
  <w:style w:type="paragraph" w:customStyle="1" w:styleId="311Level3c3">
    <w:name w:val="3_1_1_Level3_c3"/>
    <w:basedOn w:val="Normal"/>
    <w:qFormat/>
    <w:rsid w:val="0071301C"/>
    <w:pPr>
      <w:spacing w:before="120" w:after="120" w:line="312" w:lineRule="auto"/>
      <w:jc w:val="both"/>
    </w:pPr>
    <w:rPr>
      <w:rFonts w:ascii="Times New Roman" w:hAnsi="Times New Roman"/>
      <w:b/>
      <w:sz w:val="26"/>
    </w:rPr>
  </w:style>
  <w:style w:type="paragraph" w:customStyle="1" w:styleId="4Figuresc6">
    <w:name w:val="4_Figures_c6"/>
    <w:basedOn w:val="Normal"/>
    <w:qFormat/>
    <w:rsid w:val="009E26E7"/>
    <w:pPr>
      <w:spacing w:before="120" w:after="120" w:line="312" w:lineRule="auto"/>
      <w:jc w:val="center"/>
    </w:pPr>
    <w:rPr>
      <w:rFonts w:ascii="Times New Roman" w:hAnsi="Times New Roman"/>
      <w:i/>
      <w:sz w:val="26"/>
    </w:rPr>
  </w:style>
  <w:style w:type="paragraph" w:customStyle="1" w:styleId="5Tablesc7">
    <w:name w:val="5_Tables_c7"/>
    <w:basedOn w:val="Normal"/>
    <w:qFormat/>
    <w:rsid w:val="009E26E7"/>
    <w:pPr>
      <w:spacing w:before="120" w:after="120" w:line="312" w:lineRule="auto"/>
      <w:jc w:val="center"/>
    </w:pPr>
    <w:rPr>
      <w:rFonts w:ascii="Times New Roman" w:hAnsi="Times New Roman"/>
      <w:i/>
      <w:sz w:val="26"/>
    </w:rPr>
  </w:style>
  <w:style w:type="character" w:customStyle="1" w:styleId="Heading1Char">
    <w:name w:val="Heading 1 Char"/>
    <w:basedOn w:val="DefaultParagraphFont"/>
    <w:link w:val="Heading1"/>
    <w:uiPriority w:val="9"/>
    <w:rsid w:val="004A1D8B"/>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407D9"/>
    <w:pPr>
      <w:spacing w:after="120" w:line="360" w:lineRule="auto"/>
      <w:jc w:val="both"/>
    </w:pPr>
    <w:rPr>
      <w:rFonts w:ascii="Times New Roman" w:hAnsi="Times New Roman"/>
      <w:b/>
      <w:sz w:val="26"/>
    </w:rPr>
  </w:style>
  <w:style w:type="paragraph" w:styleId="TOC2">
    <w:name w:val="toc 2"/>
    <w:basedOn w:val="Normal"/>
    <w:next w:val="Normal"/>
    <w:autoRedefine/>
    <w:uiPriority w:val="39"/>
    <w:unhideWhenUsed/>
    <w:rsid w:val="00007475"/>
    <w:pPr>
      <w:tabs>
        <w:tab w:val="right" w:leader="dot" w:pos="8788"/>
      </w:tabs>
      <w:spacing w:after="120" w:line="360" w:lineRule="auto"/>
      <w:ind w:left="964" w:hanging="397"/>
      <w:jc w:val="both"/>
      <w:pPrChange w:id="0" w:author="bui" w:date="2025-05-13T09:52:00Z">
        <w:pPr>
          <w:tabs>
            <w:tab w:val="right" w:leader="dot" w:pos="8788"/>
          </w:tabs>
          <w:spacing w:after="120" w:line="360" w:lineRule="auto"/>
          <w:ind w:left="964" w:hanging="397"/>
          <w:jc w:val="both"/>
        </w:pPr>
      </w:pPrChange>
    </w:pPr>
    <w:rPr>
      <w:rFonts w:ascii="Times New Roman" w:hAnsi="Times New Roman" w:cs="Times New Roman"/>
      <w:b/>
      <w:noProof/>
      <w:sz w:val="26"/>
      <w:lang w:val="vi-VN"/>
      <w:rPrChange w:id="0" w:author="bui" w:date="2025-05-13T09:52:00Z">
        <w:rPr>
          <w:rFonts w:eastAsia="Calibri" w:cs="Calibri"/>
          <w:sz w:val="26"/>
          <w:szCs w:val="22"/>
          <w:lang w:val="en-US" w:eastAsia="en-US" w:bidi="ar-SA"/>
        </w:rPr>
      </w:rPrChange>
    </w:rPr>
  </w:style>
  <w:style w:type="paragraph" w:styleId="TOC3">
    <w:name w:val="toc 3"/>
    <w:basedOn w:val="Normal"/>
    <w:next w:val="Normal"/>
    <w:autoRedefine/>
    <w:uiPriority w:val="39"/>
    <w:unhideWhenUsed/>
    <w:rsid w:val="00007475"/>
    <w:pPr>
      <w:tabs>
        <w:tab w:val="right" w:leader="dot" w:pos="8778"/>
      </w:tabs>
      <w:spacing w:after="0" w:line="360" w:lineRule="auto"/>
      <w:ind w:left="1701" w:hanging="567"/>
      <w:pPrChange w:id="1" w:author="bui" w:date="2025-05-13T09:52:00Z">
        <w:pPr>
          <w:spacing w:line="360" w:lineRule="auto"/>
          <w:ind w:left="1701" w:hanging="567"/>
        </w:pPr>
      </w:pPrChange>
    </w:pPr>
    <w:rPr>
      <w:rFonts w:ascii="Times New Roman" w:hAnsi="Times New Roman"/>
      <w:b/>
      <w:noProof/>
      <w:sz w:val="26"/>
      <w:lang w:val="vi-VN"/>
      <w:rPrChange w:id="1" w:author="bui" w:date="2025-05-13T09:52:00Z">
        <w:rPr>
          <w:rFonts w:eastAsia="Calibri" w:cs="Calibri"/>
          <w:sz w:val="26"/>
          <w:szCs w:val="22"/>
          <w:lang w:val="en-US" w:eastAsia="en-US" w:bidi="ar-SA"/>
        </w:rPr>
      </w:rPrChange>
    </w:rPr>
  </w:style>
  <w:style w:type="paragraph" w:styleId="TOC4">
    <w:name w:val="toc 4"/>
    <w:basedOn w:val="Normal"/>
    <w:next w:val="Normal"/>
    <w:autoRedefine/>
    <w:uiPriority w:val="39"/>
    <w:unhideWhenUsed/>
    <w:rsid w:val="00F2244B"/>
    <w:pPr>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9407D9"/>
    <w:pPr>
      <w:spacing w:after="0" w:line="360" w:lineRule="auto"/>
      <w:jc w:val="both"/>
    </w:pPr>
    <w:rPr>
      <w:rFonts w:ascii="Times New Roman" w:hAnsi="Times New Roman"/>
      <w:sz w:val="26"/>
    </w:rPr>
  </w:style>
  <w:style w:type="character" w:customStyle="1" w:styleId="Heading2Char">
    <w:name w:val="Heading 2 Char"/>
    <w:basedOn w:val="DefaultParagraphFont"/>
    <w:link w:val="Heading2"/>
    <w:uiPriority w:val="9"/>
    <w:semiHidden/>
    <w:rsid w:val="004A1D8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A1D8B"/>
    <w:rPr>
      <w:color w:val="0563C1" w:themeColor="hyperlink"/>
      <w:u w:val="single"/>
    </w:rPr>
  </w:style>
  <w:style w:type="character" w:styleId="PlaceholderText">
    <w:name w:val="Placeholder Text"/>
    <w:uiPriority w:val="99"/>
    <w:semiHidden/>
    <w:rsid w:val="00A3594B"/>
    <w:rPr>
      <w:color w:val="808080"/>
    </w:rPr>
  </w:style>
  <w:style w:type="table" w:styleId="TableGrid">
    <w:name w:val="Table Grid"/>
    <w:basedOn w:val="TableNormal"/>
    <w:uiPriority w:val="59"/>
    <w:rsid w:val="00AB5B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4D1F00"/>
    <w:pPr>
      <w:ind w:left="720"/>
      <w:contextualSpacing/>
    </w:pPr>
  </w:style>
  <w:style w:type="paragraph" w:customStyle="1" w:styleId="content">
    <w:name w:val="content"/>
    <w:basedOn w:val="Normal"/>
    <w:link w:val="contentChar"/>
    <w:qFormat/>
    <w:rsid w:val="004A547A"/>
    <w:pPr>
      <w:spacing w:before="120" w:after="120" w:line="312" w:lineRule="auto"/>
      <w:ind w:firstLine="709"/>
      <w:jc w:val="both"/>
    </w:pPr>
    <w:rPr>
      <w:rFonts w:ascii="Times New Roman" w:hAnsi="Times New Roman" w:cs="Times New Roman"/>
      <w:sz w:val="27"/>
      <w:szCs w:val="27"/>
    </w:rPr>
  </w:style>
  <w:style w:type="character" w:customStyle="1" w:styleId="contentChar">
    <w:name w:val="content Char"/>
    <w:basedOn w:val="DefaultParagraphFont"/>
    <w:link w:val="content"/>
    <w:rsid w:val="004A547A"/>
    <w:rPr>
      <w:rFonts w:ascii="Times New Roman" w:hAnsi="Times New Roman" w:cs="Times New Roman"/>
      <w:sz w:val="27"/>
      <w:szCs w:val="27"/>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BodyText">
    <w:name w:val="Body Text"/>
    <w:basedOn w:val="Normal"/>
    <w:link w:val="BodyTextChar"/>
    <w:uiPriority w:val="1"/>
    <w:qFormat/>
    <w:rsid w:val="004418BE"/>
    <w:pPr>
      <w:widowControl w:val="0"/>
      <w:autoSpaceDE w:val="0"/>
      <w:autoSpaceDN w:val="0"/>
      <w:spacing w:after="0"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4418BE"/>
    <w:rPr>
      <w:rFonts w:ascii="Times New Roman" w:eastAsia="Times New Roman" w:hAnsi="Times New Roman" w:cs="Times New Roman"/>
      <w:sz w:val="28"/>
      <w:szCs w:val="28"/>
      <w:lang w:val="vi"/>
    </w:rPr>
  </w:style>
  <w:style w:type="character" w:styleId="PageNumber">
    <w:name w:val="page number"/>
    <w:basedOn w:val="DefaultParagraphFont"/>
    <w:uiPriority w:val="99"/>
    <w:semiHidden/>
    <w:unhideWhenUsed/>
    <w:rsid w:val="006E534E"/>
  </w:style>
  <w:style w:type="character" w:customStyle="1" w:styleId="Heading12">
    <w:name w:val="Heading #1 (2)_"/>
    <w:rsid w:val="00A739CE"/>
    <w:rPr>
      <w:b/>
      <w:bCs/>
      <w:i w:val="0"/>
      <w:iCs w:val="0"/>
      <w:smallCaps w:val="0"/>
      <w:strike w:val="0"/>
      <w:spacing w:val="20"/>
      <w:sz w:val="59"/>
      <w:szCs w:val="59"/>
      <w:u w:val="none"/>
      <w:lang w:val="fr-FR"/>
    </w:rPr>
  </w:style>
  <w:style w:type="paragraph" w:customStyle="1" w:styleId="ReferenceHead">
    <w:name w:val="Reference Head"/>
    <w:basedOn w:val="Heading1"/>
    <w:rsid w:val="004117BD"/>
    <w:pPr>
      <w:keepLines w:val="0"/>
      <w:autoSpaceDE w:val="0"/>
      <w:autoSpaceDN w:val="0"/>
      <w:spacing w:after="80" w:line="240" w:lineRule="auto"/>
      <w:jc w:val="center"/>
    </w:pPr>
    <w:rPr>
      <w:rFonts w:ascii="Times New Roman" w:eastAsia="Times New Roman" w:hAnsi="Times New Roman" w:cs="Times New Roman"/>
      <w:smallCaps/>
      <w:color w:val="auto"/>
      <w:kern w:val="28"/>
      <w:sz w:val="20"/>
      <w:szCs w:val="20"/>
      <w:lang w:val="vi"/>
    </w:rPr>
  </w:style>
  <w:style w:type="paragraph" w:styleId="Bibliography">
    <w:name w:val="Bibliography"/>
    <w:basedOn w:val="Normal"/>
    <w:next w:val="Normal"/>
    <w:uiPriority w:val="37"/>
    <w:semiHidden/>
    <w:unhideWhenUsed/>
    <w:rsid w:val="00CB0988"/>
  </w:style>
  <w:style w:type="character" w:customStyle="1" w:styleId="katex-mathml">
    <w:name w:val="katex-mathml"/>
    <w:basedOn w:val="DefaultParagraphFont"/>
    <w:rsid w:val="00616162"/>
  </w:style>
  <w:style w:type="character" w:customStyle="1" w:styleId="mord">
    <w:name w:val="mord"/>
    <w:basedOn w:val="DefaultParagraphFont"/>
    <w:rsid w:val="00616162"/>
  </w:style>
  <w:style w:type="character" w:customStyle="1" w:styleId="mrel">
    <w:name w:val="mrel"/>
    <w:basedOn w:val="DefaultParagraphFont"/>
    <w:rsid w:val="00616162"/>
  </w:style>
  <w:style w:type="character" w:customStyle="1" w:styleId="mopen">
    <w:name w:val="mopen"/>
    <w:basedOn w:val="DefaultParagraphFont"/>
    <w:rsid w:val="00616162"/>
  </w:style>
  <w:style w:type="character" w:customStyle="1" w:styleId="vlist-s">
    <w:name w:val="vlist-s"/>
    <w:basedOn w:val="DefaultParagraphFont"/>
    <w:rsid w:val="00616162"/>
  </w:style>
  <w:style w:type="character" w:customStyle="1" w:styleId="mpunct">
    <w:name w:val="mpunct"/>
    <w:basedOn w:val="DefaultParagraphFont"/>
    <w:rsid w:val="00616162"/>
  </w:style>
  <w:style w:type="character" w:customStyle="1" w:styleId="mclose">
    <w:name w:val="mclose"/>
    <w:basedOn w:val="DefaultParagraphFont"/>
    <w:rsid w:val="00616162"/>
  </w:style>
  <w:style w:type="character" w:customStyle="1" w:styleId="mbin">
    <w:name w:val="mbin"/>
    <w:basedOn w:val="DefaultParagraphFont"/>
    <w:rsid w:val="000B61F2"/>
  </w:style>
  <w:style w:type="character" w:customStyle="1" w:styleId="mop">
    <w:name w:val="mop"/>
    <w:basedOn w:val="DefaultParagraphFont"/>
    <w:rsid w:val="000B61F2"/>
  </w:style>
  <w:style w:type="character" w:customStyle="1" w:styleId="minner">
    <w:name w:val="minner"/>
    <w:basedOn w:val="DefaultParagraphFont"/>
    <w:rsid w:val="000B61F2"/>
  </w:style>
  <w:style w:type="character" w:styleId="HTMLCode">
    <w:name w:val="HTML Code"/>
    <w:basedOn w:val="DefaultParagraphFont"/>
    <w:uiPriority w:val="99"/>
    <w:semiHidden/>
    <w:unhideWhenUsed/>
    <w:rsid w:val="0030536C"/>
    <w:rPr>
      <w:rFonts w:ascii="Courier New" w:eastAsia="Times New Roman" w:hAnsi="Courier New" w:cs="Courier New"/>
      <w:sz w:val="20"/>
      <w:szCs w:val="20"/>
    </w:rPr>
  </w:style>
  <w:style w:type="paragraph" w:styleId="Caption">
    <w:name w:val="caption"/>
    <w:basedOn w:val="Normal"/>
    <w:next w:val="Normal"/>
    <w:uiPriority w:val="35"/>
    <w:unhideWhenUsed/>
    <w:qFormat/>
    <w:rsid w:val="00E84E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84EEE"/>
    <w:pPr>
      <w:spacing w:after="0"/>
    </w:pPr>
  </w:style>
  <w:style w:type="table" w:styleId="TableGridLight">
    <w:name w:val="Grid Table Light"/>
    <w:basedOn w:val="TableNormal"/>
    <w:uiPriority w:val="40"/>
    <w:rsid w:val="009129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7475"/>
    <w:pPr>
      <w:outlineLvl w:val="9"/>
    </w:pPr>
  </w:style>
  <w:style w:type="character" w:customStyle="1" w:styleId="ms-1">
    <w:name w:val="ms-1"/>
    <w:basedOn w:val="DefaultParagraphFont"/>
    <w:rsid w:val="004F7D05"/>
  </w:style>
  <w:style w:type="character" w:customStyle="1" w:styleId="max-w-full">
    <w:name w:val="max-w-full"/>
    <w:basedOn w:val="DefaultParagraphFont"/>
    <w:rsid w:val="004F7D05"/>
  </w:style>
  <w:style w:type="character" w:styleId="UnresolvedMention">
    <w:name w:val="Unresolved Mention"/>
    <w:basedOn w:val="DefaultParagraphFont"/>
    <w:uiPriority w:val="99"/>
    <w:semiHidden/>
    <w:unhideWhenUsed/>
    <w:rsid w:val="005D4C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6177">
      <w:bodyDiv w:val="1"/>
      <w:marLeft w:val="0"/>
      <w:marRight w:val="0"/>
      <w:marTop w:val="0"/>
      <w:marBottom w:val="0"/>
      <w:divBdr>
        <w:top w:val="none" w:sz="0" w:space="0" w:color="auto"/>
        <w:left w:val="none" w:sz="0" w:space="0" w:color="auto"/>
        <w:bottom w:val="none" w:sz="0" w:space="0" w:color="auto"/>
        <w:right w:val="none" w:sz="0" w:space="0" w:color="auto"/>
      </w:divBdr>
    </w:div>
    <w:div w:id="131026993">
      <w:bodyDiv w:val="1"/>
      <w:marLeft w:val="0"/>
      <w:marRight w:val="0"/>
      <w:marTop w:val="0"/>
      <w:marBottom w:val="0"/>
      <w:divBdr>
        <w:top w:val="none" w:sz="0" w:space="0" w:color="auto"/>
        <w:left w:val="none" w:sz="0" w:space="0" w:color="auto"/>
        <w:bottom w:val="none" w:sz="0" w:space="0" w:color="auto"/>
        <w:right w:val="none" w:sz="0" w:space="0" w:color="auto"/>
      </w:divBdr>
    </w:div>
    <w:div w:id="244343174">
      <w:bodyDiv w:val="1"/>
      <w:marLeft w:val="0"/>
      <w:marRight w:val="0"/>
      <w:marTop w:val="0"/>
      <w:marBottom w:val="0"/>
      <w:divBdr>
        <w:top w:val="none" w:sz="0" w:space="0" w:color="auto"/>
        <w:left w:val="none" w:sz="0" w:space="0" w:color="auto"/>
        <w:bottom w:val="none" w:sz="0" w:space="0" w:color="auto"/>
        <w:right w:val="none" w:sz="0" w:space="0" w:color="auto"/>
      </w:divBdr>
    </w:div>
    <w:div w:id="260263208">
      <w:bodyDiv w:val="1"/>
      <w:marLeft w:val="0"/>
      <w:marRight w:val="0"/>
      <w:marTop w:val="0"/>
      <w:marBottom w:val="0"/>
      <w:divBdr>
        <w:top w:val="none" w:sz="0" w:space="0" w:color="auto"/>
        <w:left w:val="none" w:sz="0" w:space="0" w:color="auto"/>
        <w:bottom w:val="none" w:sz="0" w:space="0" w:color="auto"/>
        <w:right w:val="none" w:sz="0" w:space="0" w:color="auto"/>
      </w:divBdr>
    </w:div>
    <w:div w:id="285241270">
      <w:bodyDiv w:val="1"/>
      <w:marLeft w:val="0"/>
      <w:marRight w:val="0"/>
      <w:marTop w:val="0"/>
      <w:marBottom w:val="0"/>
      <w:divBdr>
        <w:top w:val="none" w:sz="0" w:space="0" w:color="auto"/>
        <w:left w:val="none" w:sz="0" w:space="0" w:color="auto"/>
        <w:bottom w:val="none" w:sz="0" w:space="0" w:color="auto"/>
        <w:right w:val="none" w:sz="0" w:space="0" w:color="auto"/>
      </w:divBdr>
    </w:div>
    <w:div w:id="291255878">
      <w:bodyDiv w:val="1"/>
      <w:marLeft w:val="0"/>
      <w:marRight w:val="0"/>
      <w:marTop w:val="0"/>
      <w:marBottom w:val="0"/>
      <w:divBdr>
        <w:top w:val="none" w:sz="0" w:space="0" w:color="auto"/>
        <w:left w:val="none" w:sz="0" w:space="0" w:color="auto"/>
        <w:bottom w:val="none" w:sz="0" w:space="0" w:color="auto"/>
        <w:right w:val="none" w:sz="0" w:space="0" w:color="auto"/>
      </w:divBdr>
    </w:div>
    <w:div w:id="335152620">
      <w:bodyDiv w:val="1"/>
      <w:marLeft w:val="0"/>
      <w:marRight w:val="0"/>
      <w:marTop w:val="0"/>
      <w:marBottom w:val="0"/>
      <w:divBdr>
        <w:top w:val="none" w:sz="0" w:space="0" w:color="auto"/>
        <w:left w:val="none" w:sz="0" w:space="0" w:color="auto"/>
        <w:bottom w:val="none" w:sz="0" w:space="0" w:color="auto"/>
        <w:right w:val="none" w:sz="0" w:space="0" w:color="auto"/>
      </w:divBdr>
    </w:div>
    <w:div w:id="459302490">
      <w:bodyDiv w:val="1"/>
      <w:marLeft w:val="0"/>
      <w:marRight w:val="0"/>
      <w:marTop w:val="0"/>
      <w:marBottom w:val="0"/>
      <w:divBdr>
        <w:top w:val="none" w:sz="0" w:space="0" w:color="auto"/>
        <w:left w:val="none" w:sz="0" w:space="0" w:color="auto"/>
        <w:bottom w:val="none" w:sz="0" w:space="0" w:color="auto"/>
        <w:right w:val="none" w:sz="0" w:space="0" w:color="auto"/>
      </w:divBdr>
    </w:div>
    <w:div w:id="461727256">
      <w:bodyDiv w:val="1"/>
      <w:marLeft w:val="0"/>
      <w:marRight w:val="0"/>
      <w:marTop w:val="0"/>
      <w:marBottom w:val="0"/>
      <w:divBdr>
        <w:top w:val="none" w:sz="0" w:space="0" w:color="auto"/>
        <w:left w:val="none" w:sz="0" w:space="0" w:color="auto"/>
        <w:bottom w:val="none" w:sz="0" w:space="0" w:color="auto"/>
        <w:right w:val="none" w:sz="0" w:space="0" w:color="auto"/>
      </w:divBdr>
    </w:div>
    <w:div w:id="550307055">
      <w:bodyDiv w:val="1"/>
      <w:marLeft w:val="0"/>
      <w:marRight w:val="0"/>
      <w:marTop w:val="0"/>
      <w:marBottom w:val="0"/>
      <w:divBdr>
        <w:top w:val="none" w:sz="0" w:space="0" w:color="auto"/>
        <w:left w:val="none" w:sz="0" w:space="0" w:color="auto"/>
        <w:bottom w:val="none" w:sz="0" w:space="0" w:color="auto"/>
        <w:right w:val="none" w:sz="0" w:space="0" w:color="auto"/>
      </w:divBdr>
    </w:div>
    <w:div w:id="550459246">
      <w:bodyDiv w:val="1"/>
      <w:marLeft w:val="0"/>
      <w:marRight w:val="0"/>
      <w:marTop w:val="0"/>
      <w:marBottom w:val="0"/>
      <w:divBdr>
        <w:top w:val="none" w:sz="0" w:space="0" w:color="auto"/>
        <w:left w:val="none" w:sz="0" w:space="0" w:color="auto"/>
        <w:bottom w:val="none" w:sz="0" w:space="0" w:color="auto"/>
        <w:right w:val="none" w:sz="0" w:space="0" w:color="auto"/>
      </w:divBdr>
    </w:div>
    <w:div w:id="612051998">
      <w:bodyDiv w:val="1"/>
      <w:marLeft w:val="0"/>
      <w:marRight w:val="0"/>
      <w:marTop w:val="0"/>
      <w:marBottom w:val="0"/>
      <w:divBdr>
        <w:top w:val="none" w:sz="0" w:space="0" w:color="auto"/>
        <w:left w:val="none" w:sz="0" w:space="0" w:color="auto"/>
        <w:bottom w:val="none" w:sz="0" w:space="0" w:color="auto"/>
        <w:right w:val="none" w:sz="0" w:space="0" w:color="auto"/>
      </w:divBdr>
    </w:div>
    <w:div w:id="643389279">
      <w:bodyDiv w:val="1"/>
      <w:marLeft w:val="0"/>
      <w:marRight w:val="0"/>
      <w:marTop w:val="0"/>
      <w:marBottom w:val="0"/>
      <w:divBdr>
        <w:top w:val="none" w:sz="0" w:space="0" w:color="auto"/>
        <w:left w:val="none" w:sz="0" w:space="0" w:color="auto"/>
        <w:bottom w:val="none" w:sz="0" w:space="0" w:color="auto"/>
        <w:right w:val="none" w:sz="0" w:space="0" w:color="auto"/>
      </w:divBdr>
    </w:div>
    <w:div w:id="762871622">
      <w:bodyDiv w:val="1"/>
      <w:marLeft w:val="0"/>
      <w:marRight w:val="0"/>
      <w:marTop w:val="0"/>
      <w:marBottom w:val="0"/>
      <w:divBdr>
        <w:top w:val="none" w:sz="0" w:space="0" w:color="auto"/>
        <w:left w:val="none" w:sz="0" w:space="0" w:color="auto"/>
        <w:bottom w:val="none" w:sz="0" w:space="0" w:color="auto"/>
        <w:right w:val="none" w:sz="0" w:space="0" w:color="auto"/>
      </w:divBdr>
    </w:div>
    <w:div w:id="782382936">
      <w:bodyDiv w:val="1"/>
      <w:marLeft w:val="0"/>
      <w:marRight w:val="0"/>
      <w:marTop w:val="0"/>
      <w:marBottom w:val="0"/>
      <w:divBdr>
        <w:top w:val="none" w:sz="0" w:space="0" w:color="auto"/>
        <w:left w:val="none" w:sz="0" w:space="0" w:color="auto"/>
        <w:bottom w:val="none" w:sz="0" w:space="0" w:color="auto"/>
        <w:right w:val="none" w:sz="0" w:space="0" w:color="auto"/>
      </w:divBdr>
    </w:div>
    <w:div w:id="793600262">
      <w:bodyDiv w:val="1"/>
      <w:marLeft w:val="0"/>
      <w:marRight w:val="0"/>
      <w:marTop w:val="0"/>
      <w:marBottom w:val="0"/>
      <w:divBdr>
        <w:top w:val="none" w:sz="0" w:space="0" w:color="auto"/>
        <w:left w:val="none" w:sz="0" w:space="0" w:color="auto"/>
        <w:bottom w:val="none" w:sz="0" w:space="0" w:color="auto"/>
        <w:right w:val="none" w:sz="0" w:space="0" w:color="auto"/>
      </w:divBdr>
    </w:div>
    <w:div w:id="797911808">
      <w:bodyDiv w:val="1"/>
      <w:marLeft w:val="0"/>
      <w:marRight w:val="0"/>
      <w:marTop w:val="0"/>
      <w:marBottom w:val="0"/>
      <w:divBdr>
        <w:top w:val="none" w:sz="0" w:space="0" w:color="auto"/>
        <w:left w:val="none" w:sz="0" w:space="0" w:color="auto"/>
        <w:bottom w:val="none" w:sz="0" w:space="0" w:color="auto"/>
        <w:right w:val="none" w:sz="0" w:space="0" w:color="auto"/>
      </w:divBdr>
      <w:divsChild>
        <w:div w:id="1036909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9226045">
      <w:bodyDiv w:val="1"/>
      <w:marLeft w:val="0"/>
      <w:marRight w:val="0"/>
      <w:marTop w:val="0"/>
      <w:marBottom w:val="0"/>
      <w:divBdr>
        <w:top w:val="none" w:sz="0" w:space="0" w:color="auto"/>
        <w:left w:val="none" w:sz="0" w:space="0" w:color="auto"/>
        <w:bottom w:val="none" w:sz="0" w:space="0" w:color="auto"/>
        <w:right w:val="none" w:sz="0" w:space="0" w:color="auto"/>
      </w:divBdr>
    </w:div>
    <w:div w:id="894466134">
      <w:bodyDiv w:val="1"/>
      <w:marLeft w:val="0"/>
      <w:marRight w:val="0"/>
      <w:marTop w:val="0"/>
      <w:marBottom w:val="0"/>
      <w:divBdr>
        <w:top w:val="none" w:sz="0" w:space="0" w:color="auto"/>
        <w:left w:val="none" w:sz="0" w:space="0" w:color="auto"/>
        <w:bottom w:val="none" w:sz="0" w:space="0" w:color="auto"/>
        <w:right w:val="none" w:sz="0" w:space="0" w:color="auto"/>
      </w:divBdr>
    </w:div>
    <w:div w:id="923151098">
      <w:bodyDiv w:val="1"/>
      <w:marLeft w:val="0"/>
      <w:marRight w:val="0"/>
      <w:marTop w:val="0"/>
      <w:marBottom w:val="0"/>
      <w:divBdr>
        <w:top w:val="none" w:sz="0" w:space="0" w:color="auto"/>
        <w:left w:val="none" w:sz="0" w:space="0" w:color="auto"/>
        <w:bottom w:val="none" w:sz="0" w:space="0" w:color="auto"/>
        <w:right w:val="none" w:sz="0" w:space="0" w:color="auto"/>
      </w:divBdr>
    </w:div>
    <w:div w:id="972369484">
      <w:bodyDiv w:val="1"/>
      <w:marLeft w:val="0"/>
      <w:marRight w:val="0"/>
      <w:marTop w:val="0"/>
      <w:marBottom w:val="0"/>
      <w:divBdr>
        <w:top w:val="none" w:sz="0" w:space="0" w:color="auto"/>
        <w:left w:val="none" w:sz="0" w:space="0" w:color="auto"/>
        <w:bottom w:val="none" w:sz="0" w:space="0" w:color="auto"/>
        <w:right w:val="none" w:sz="0" w:space="0" w:color="auto"/>
      </w:divBdr>
    </w:div>
    <w:div w:id="1006403550">
      <w:bodyDiv w:val="1"/>
      <w:marLeft w:val="0"/>
      <w:marRight w:val="0"/>
      <w:marTop w:val="0"/>
      <w:marBottom w:val="0"/>
      <w:divBdr>
        <w:top w:val="none" w:sz="0" w:space="0" w:color="auto"/>
        <w:left w:val="none" w:sz="0" w:space="0" w:color="auto"/>
        <w:bottom w:val="none" w:sz="0" w:space="0" w:color="auto"/>
        <w:right w:val="none" w:sz="0" w:space="0" w:color="auto"/>
      </w:divBdr>
    </w:div>
    <w:div w:id="1088189288">
      <w:bodyDiv w:val="1"/>
      <w:marLeft w:val="0"/>
      <w:marRight w:val="0"/>
      <w:marTop w:val="0"/>
      <w:marBottom w:val="0"/>
      <w:divBdr>
        <w:top w:val="none" w:sz="0" w:space="0" w:color="auto"/>
        <w:left w:val="none" w:sz="0" w:space="0" w:color="auto"/>
        <w:bottom w:val="none" w:sz="0" w:space="0" w:color="auto"/>
        <w:right w:val="none" w:sz="0" w:space="0" w:color="auto"/>
      </w:divBdr>
    </w:div>
    <w:div w:id="1092319649">
      <w:bodyDiv w:val="1"/>
      <w:marLeft w:val="0"/>
      <w:marRight w:val="0"/>
      <w:marTop w:val="0"/>
      <w:marBottom w:val="0"/>
      <w:divBdr>
        <w:top w:val="none" w:sz="0" w:space="0" w:color="auto"/>
        <w:left w:val="none" w:sz="0" w:space="0" w:color="auto"/>
        <w:bottom w:val="none" w:sz="0" w:space="0" w:color="auto"/>
        <w:right w:val="none" w:sz="0" w:space="0" w:color="auto"/>
      </w:divBdr>
    </w:div>
    <w:div w:id="1093161012">
      <w:bodyDiv w:val="1"/>
      <w:marLeft w:val="0"/>
      <w:marRight w:val="0"/>
      <w:marTop w:val="0"/>
      <w:marBottom w:val="0"/>
      <w:divBdr>
        <w:top w:val="none" w:sz="0" w:space="0" w:color="auto"/>
        <w:left w:val="none" w:sz="0" w:space="0" w:color="auto"/>
        <w:bottom w:val="none" w:sz="0" w:space="0" w:color="auto"/>
        <w:right w:val="none" w:sz="0" w:space="0" w:color="auto"/>
      </w:divBdr>
    </w:div>
    <w:div w:id="1248609543">
      <w:bodyDiv w:val="1"/>
      <w:marLeft w:val="0"/>
      <w:marRight w:val="0"/>
      <w:marTop w:val="0"/>
      <w:marBottom w:val="0"/>
      <w:divBdr>
        <w:top w:val="none" w:sz="0" w:space="0" w:color="auto"/>
        <w:left w:val="none" w:sz="0" w:space="0" w:color="auto"/>
        <w:bottom w:val="none" w:sz="0" w:space="0" w:color="auto"/>
        <w:right w:val="none" w:sz="0" w:space="0" w:color="auto"/>
      </w:divBdr>
      <w:divsChild>
        <w:div w:id="1348294927">
          <w:marLeft w:val="0"/>
          <w:marRight w:val="0"/>
          <w:marTop w:val="0"/>
          <w:marBottom w:val="0"/>
          <w:divBdr>
            <w:top w:val="none" w:sz="0" w:space="0" w:color="auto"/>
            <w:left w:val="none" w:sz="0" w:space="0" w:color="auto"/>
            <w:bottom w:val="none" w:sz="0" w:space="0" w:color="auto"/>
            <w:right w:val="none" w:sz="0" w:space="0" w:color="auto"/>
          </w:divBdr>
          <w:divsChild>
            <w:div w:id="12615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926">
      <w:bodyDiv w:val="1"/>
      <w:marLeft w:val="0"/>
      <w:marRight w:val="0"/>
      <w:marTop w:val="0"/>
      <w:marBottom w:val="0"/>
      <w:divBdr>
        <w:top w:val="none" w:sz="0" w:space="0" w:color="auto"/>
        <w:left w:val="none" w:sz="0" w:space="0" w:color="auto"/>
        <w:bottom w:val="none" w:sz="0" w:space="0" w:color="auto"/>
        <w:right w:val="none" w:sz="0" w:space="0" w:color="auto"/>
      </w:divBdr>
    </w:div>
    <w:div w:id="1343630793">
      <w:bodyDiv w:val="1"/>
      <w:marLeft w:val="0"/>
      <w:marRight w:val="0"/>
      <w:marTop w:val="0"/>
      <w:marBottom w:val="0"/>
      <w:divBdr>
        <w:top w:val="none" w:sz="0" w:space="0" w:color="auto"/>
        <w:left w:val="none" w:sz="0" w:space="0" w:color="auto"/>
        <w:bottom w:val="none" w:sz="0" w:space="0" w:color="auto"/>
        <w:right w:val="none" w:sz="0" w:space="0" w:color="auto"/>
      </w:divBdr>
    </w:div>
    <w:div w:id="1439641173">
      <w:bodyDiv w:val="1"/>
      <w:marLeft w:val="0"/>
      <w:marRight w:val="0"/>
      <w:marTop w:val="0"/>
      <w:marBottom w:val="0"/>
      <w:divBdr>
        <w:top w:val="none" w:sz="0" w:space="0" w:color="auto"/>
        <w:left w:val="none" w:sz="0" w:space="0" w:color="auto"/>
        <w:bottom w:val="none" w:sz="0" w:space="0" w:color="auto"/>
        <w:right w:val="none" w:sz="0" w:space="0" w:color="auto"/>
      </w:divBdr>
    </w:div>
    <w:div w:id="1450508741">
      <w:bodyDiv w:val="1"/>
      <w:marLeft w:val="0"/>
      <w:marRight w:val="0"/>
      <w:marTop w:val="0"/>
      <w:marBottom w:val="0"/>
      <w:divBdr>
        <w:top w:val="none" w:sz="0" w:space="0" w:color="auto"/>
        <w:left w:val="none" w:sz="0" w:space="0" w:color="auto"/>
        <w:bottom w:val="none" w:sz="0" w:space="0" w:color="auto"/>
        <w:right w:val="none" w:sz="0" w:space="0" w:color="auto"/>
      </w:divBdr>
    </w:div>
    <w:div w:id="1456831393">
      <w:bodyDiv w:val="1"/>
      <w:marLeft w:val="0"/>
      <w:marRight w:val="0"/>
      <w:marTop w:val="0"/>
      <w:marBottom w:val="0"/>
      <w:divBdr>
        <w:top w:val="none" w:sz="0" w:space="0" w:color="auto"/>
        <w:left w:val="none" w:sz="0" w:space="0" w:color="auto"/>
        <w:bottom w:val="none" w:sz="0" w:space="0" w:color="auto"/>
        <w:right w:val="none" w:sz="0" w:space="0" w:color="auto"/>
      </w:divBdr>
    </w:div>
    <w:div w:id="1462042950">
      <w:bodyDiv w:val="1"/>
      <w:marLeft w:val="0"/>
      <w:marRight w:val="0"/>
      <w:marTop w:val="0"/>
      <w:marBottom w:val="0"/>
      <w:divBdr>
        <w:top w:val="none" w:sz="0" w:space="0" w:color="auto"/>
        <w:left w:val="none" w:sz="0" w:space="0" w:color="auto"/>
        <w:bottom w:val="none" w:sz="0" w:space="0" w:color="auto"/>
        <w:right w:val="none" w:sz="0" w:space="0" w:color="auto"/>
      </w:divBdr>
    </w:div>
    <w:div w:id="1522433147">
      <w:bodyDiv w:val="1"/>
      <w:marLeft w:val="0"/>
      <w:marRight w:val="0"/>
      <w:marTop w:val="0"/>
      <w:marBottom w:val="0"/>
      <w:divBdr>
        <w:top w:val="none" w:sz="0" w:space="0" w:color="auto"/>
        <w:left w:val="none" w:sz="0" w:space="0" w:color="auto"/>
        <w:bottom w:val="none" w:sz="0" w:space="0" w:color="auto"/>
        <w:right w:val="none" w:sz="0" w:space="0" w:color="auto"/>
      </w:divBdr>
    </w:div>
    <w:div w:id="1524519635">
      <w:bodyDiv w:val="1"/>
      <w:marLeft w:val="0"/>
      <w:marRight w:val="0"/>
      <w:marTop w:val="0"/>
      <w:marBottom w:val="0"/>
      <w:divBdr>
        <w:top w:val="none" w:sz="0" w:space="0" w:color="auto"/>
        <w:left w:val="none" w:sz="0" w:space="0" w:color="auto"/>
        <w:bottom w:val="none" w:sz="0" w:space="0" w:color="auto"/>
        <w:right w:val="none" w:sz="0" w:space="0" w:color="auto"/>
      </w:divBdr>
    </w:div>
    <w:div w:id="1553543705">
      <w:bodyDiv w:val="1"/>
      <w:marLeft w:val="0"/>
      <w:marRight w:val="0"/>
      <w:marTop w:val="0"/>
      <w:marBottom w:val="0"/>
      <w:divBdr>
        <w:top w:val="none" w:sz="0" w:space="0" w:color="auto"/>
        <w:left w:val="none" w:sz="0" w:space="0" w:color="auto"/>
        <w:bottom w:val="none" w:sz="0" w:space="0" w:color="auto"/>
        <w:right w:val="none" w:sz="0" w:space="0" w:color="auto"/>
      </w:divBdr>
    </w:div>
    <w:div w:id="1645548243">
      <w:bodyDiv w:val="1"/>
      <w:marLeft w:val="0"/>
      <w:marRight w:val="0"/>
      <w:marTop w:val="0"/>
      <w:marBottom w:val="0"/>
      <w:divBdr>
        <w:top w:val="none" w:sz="0" w:space="0" w:color="auto"/>
        <w:left w:val="none" w:sz="0" w:space="0" w:color="auto"/>
        <w:bottom w:val="none" w:sz="0" w:space="0" w:color="auto"/>
        <w:right w:val="none" w:sz="0" w:space="0" w:color="auto"/>
      </w:divBdr>
    </w:div>
    <w:div w:id="1671981798">
      <w:bodyDiv w:val="1"/>
      <w:marLeft w:val="0"/>
      <w:marRight w:val="0"/>
      <w:marTop w:val="0"/>
      <w:marBottom w:val="0"/>
      <w:divBdr>
        <w:top w:val="none" w:sz="0" w:space="0" w:color="auto"/>
        <w:left w:val="none" w:sz="0" w:space="0" w:color="auto"/>
        <w:bottom w:val="none" w:sz="0" w:space="0" w:color="auto"/>
        <w:right w:val="none" w:sz="0" w:space="0" w:color="auto"/>
      </w:divBdr>
    </w:div>
    <w:div w:id="1711570023">
      <w:bodyDiv w:val="1"/>
      <w:marLeft w:val="0"/>
      <w:marRight w:val="0"/>
      <w:marTop w:val="0"/>
      <w:marBottom w:val="0"/>
      <w:divBdr>
        <w:top w:val="none" w:sz="0" w:space="0" w:color="auto"/>
        <w:left w:val="none" w:sz="0" w:space="0" w:color="auto"/>
        <w:bottom w:val="none" w:sz="0" w:space="0" w:color="auto"/>
        <w:right w:val="none" w:sz="0" w:space="0" w:color="auto"/>
      </w:divBdr>
      <w:divsChild>
        <w:div w:id="2024697781">
          <w:blockQuote w:val="1"/>
          <w:marLeft w:val="720"/>
          <w:marRight w:val="720"/>
          <w:marTop w:val="100"/>
          <w:marBottom w:val="100"/>
          <w:divBdr>
            <w:top w:val="none" w:sz="0" w:space="0" w:color="auto"/>
            <w:left w:val="none" w:sz="0" w:space="0" w:color="auto"/>
            <w:bottom w:val="none" w:sz="0" w:space="0" w:color="auto"/>
            <w:right w:val="none" w:sz="0" w:space="0" w:color="auto"/>
          </w:divBdr>
        </w:div>
        <w:div w:id="461579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0981368">
      <w:bodyDiv w:val="1"/>
      <w:marLeft w:val="0"/>
      <w:marRight w:val="0"/>
      <w:marTop w:val="0"/>
      <w:marBottom w:val="0"/>
      <w:divBdr>
        <w:top w:val="none" w:sz="0" w:space="0" w:color="auto"/>
        <w:left w:val="none" w:sz="0" w:space="0" w:color="auto"/>
        <w:bottom w:val="none" w:sz="0" w:space="0" w:color="auto"/>
        <w:right w:val="none" w:sz="0" w:space="0" w:color="auto"/>
      </w:divBdr>
    </w:div>
    <w:div w:id="1747805332">
      <w:bodyDiv w:val="1"/>
      <w:marLeft w:val="0"/>
      <w:marRight w:val="0"/>
      <w:marTop w:val="0"/>
      <w:marBottom w:val="0"/>
      <w:divBdr>
        <w:top w:val="none" w:sz="0" w:space="0" w:color="auto"/>
        <w:left w:val="none" w:sz="0" w:space="0" w:color="auto"/>
        <w:bottom w:val="none" w:sz="0" w:space="0" w:color="auto"/>
        <w:right w:val="none" w:sz="0" w:space="0" w:color="auto"/>
      </w:divBdr>
    </w:div>
    <w:div w:id="1766459068">
      <w:bodyDiv w:val="1"/>
      <w:marLeft w:val="0"/>
      <w:marRight w:val="0"/>
      <w:marTop w:val="0"/>
      <w:marBottom w:val="0"/>
      <w:divBdr>
        <w:top w:val="none" w:sz="0" w:space="0" w:color="auto"/>
        <w:left w:val="none" w:sz="0" w:space="0" w:color="auto"/>
        <w:bottom w:val="none" w:sz="0" w:space="0" w:color="auto"/>
        <w:right w:val="none" w:sz="0" w:space="0" w:color="auto"/>
      </w:divBdr>
    </w:div>
    <w:div w:id="1833107842">
      <w:bodyDiv w:val="1"/>
      <w:marLeft w:val="0"/>
      <w:marRight w:val="0"/>
      <w:marTop w:val="0"/>
      <w:marBottom w:val="0"/>
      <w:divBdr>
        <w:top w:val="none" w:sz="0" w:space="0" w:color="auto"/>
        <w:left w:val="none" w:sz="0" w:space="0" w:color="auto"/>
        <w:bottom w:val="none" w:sz="0" w:space="0" w:color="auto"/>
        <w:right w:val="none" w:sz="0" w:space="0" w:color="auto"/>
      </w:divBdr>
    </w:div>
    <w:div w:id="1942489673">
      <w:bodyDiv w:val="1"/>
      <w:marLeft w:val="0"/>
      <w:marRight w:val="0"/>
      <w:marTop w:val="0"/>
      <w:marBottom w:val="0"/>
      <w:divBdr>
        <w:top w:val="none" w:sz="0" w:space="0" w:color="auto"/>
        <w:left w:val="none" w:sz="0" w:space="0" w:color="auto"/>
        <w:bottom w:val="none" w:sz="0" w:space="0" w:color="auto"/>
        <w:right w:val="none" w:sz="0" w:space="0" w:color="auto"/>
      </w:divBdr>
    </w:div>
    <w:div w:id="2021351477">
      <w:bodyDiv w:val="1"/>
      <w:marLeft w:val="0"/>
      <w:marRight w:val="0"/>
      <w:marTop w:val="0"/>
      <w:marBottom w:val="0"/>
      <w:divBdr>
        <w:top w:val="none" w:sz="0" w:space="0" w:color="auto"/>
        <w:left w:val="none" w:sz="0" w:space="0" w:color="auto"/>
        <w:bottom w:val="none" w:sz="0" w:space="0" w:color="auto"/>
        <w:right w:val="none" w:sz="0" w:space="0" w:color="auto"/>
      </w:divBdr>
    </w:div>
    <w:div w:id="2084062493">
      <w:bodyDiv w:val="1"/>
      <w:marLeft w:val="0"/>
      <w:marRight w:val="0"/>
      <w:marTop w:val="0"/>
      <w:marBottom w:val="0"/>
      <w:divBdr>
        <w:top w:val="none" w:sz="0" w:space="0" w:color="auto"/>
        <w:left w:val="none" w:sz="0" w:space="0" w:color="auto"/>
        <w:bottom w:val="none" w:sz="0" w:space="0" w:color="auto"/>
        <w:right w:val="none" w:sz="0" w:space="0" w:color="auto"/>
      </w:divBdr>
    </w:div>
    <w:div w:id="2125076520">
      <w:bodyDiv w:val="1"/>
      <w:marLeft w:val="0"/>
      <w:marRight w:val="0"/>
      <w:marTop w:val="0"/>
      <w:marBottom w:val="0"/>
      <w:divBdr>
        <w:top w:val="none" w:sz="0" w:space="0" w:color="auto"/>
        <w:left w:val="none" w:sz="0" w:space="0" w:color="auto"/>
        <w:bottom w:val="none" w:sz="0" w:space="0" w:color="auto"/>
        <w:right w:val="none" w:sz="0" w:space="0" w:color="auto"/>
      </w:divBdr>
    </w:div>
    <w:div w:id="21426546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2.bin"/><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2.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www.geeksforgeeks.org/python-mean-squared-error/"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oter" Target="footer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media.geeksforgeeks.org/wp-content/uploads/20200217112031/VGG16conf.PNG"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0ku1XFtfWBDSGaSZei1Eo3HaOQ==">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252178-757E-43CB-972A-59DE5C61B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54</Pages>
  <Words>7463</Words>
  <Characters>42541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Mạnh Cường</dc:creator>
  <cp:lastModifiedBy>bui</cp:lastModifiedBy>
  <cp:revision>20</cp:revision>
  <cp:lastPrinted>2023-04-12T16:02:00Z</cp:lastPrinted>
  <dcterms:created xsi:type="dcterms:W3CDTF">2025-04-26T07:38:00Z</dcterms:created>
  <dcterms:modified xsi:type="dcterms:W3CDTF">2025-05-18T12:09:00Z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251411ad16d8b0c080324280c51290881d1ec4d22a6609cc1ed4575724121b57</vt:lpwstr>
  </property>
</Properties>
</file>